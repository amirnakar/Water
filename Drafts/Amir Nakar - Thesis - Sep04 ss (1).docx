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3CA0" w:rsidRDefault="002F3CA0" w:rsidP="007F0F28">
      <w:pPr>
        <w:pStyle w:val="Title"/>
      </w:pPr>
    </w:p>
    <w:p w:rsidR="002F3CA0" w:rsidRDefault="002F3CA0" w:rsidP="007F0F28">
      <w:pPr>
        <w:pStyle w:val="Title"/>
      </w:pPr>
    </w:p>
    <w:p w:rsidR="00F20701" w:rsidRDefault="00F20701" w:rsidP="007F0F28">
      <w:pPr>
        <w:pStyle w:val="Title"/>
      </w:pPr>
      <w:r w:rsidRPr="0016284A">
        <w:t>Rapid Detection and Quantification of Bacteria in Drinking Water Using Raman and Fluorescence Spectroscopies</w:t>
      </w:r>
    </w:p>
    <w:p w:rsidR="00F20701" w:rsidRDefault="00F20701" w:rsidP="007F0F28"/>
    <w:p w:rsidR="00F20701" w:rsidRDefault="00F20701" w:rsidP="007F0F28">
      <w:pPr>
        <w:pStyle w:val="Default"/>
      </w:pPr>
    </w:p>
    <w:p w:rsidR="00F20701" w:rsidRPr="0016284A" w:rsidRDefault="00F20701" w:rsidP="007F0F28">
      <w:pPr>
        <w:pStyle w:val="Subtitle"/>
      </w:pPr>
      <w:r w:rsidRPr="0016284A">
        <w:t>Thesis Submitted to</w:t>
      </w:r>
    </w:p>
    <w:p w:rsidR="00F20701" w:rsidRPr="0016284A" w:rsidRDefault="00F20701" w:rsidP="007F0F28">
      <w:pPr>
        <w:pStyle w:val="Subtitle"/>
      </w:pPr>
      <w:r w:rsidRPr="0016284A">
        <w:t>The Robert H. Smith Faculty of Agriculture, Food and Environment</w:t>
      </w:r>
    </w:p>
    <w:p w:rsidR="00F20701" w:rsidRDefault="00F20701" w:rsidP="007F0F28">
      <w:pPr>
        <w:pStyle w:val="Subtitle"/>
      </w:pPr>
      <w:r w:rsidRPr="0016284A">
        <w:t>Hebrew University of Jerusalem</w:t>
      </w:r>
    </w:p>
    <w:p w:rsidR="002F3CA0" w:rsidRPr="009E2BD2" w:rsidRDefault="002F3CA0" w:rsidP="00E63374"/>
    <w:p w:rsidR="00F20701" w:rsidRPr="0016284A" w:rsidRDefault="00F20701" w:rsidP="007F0F28">
      <w:pPr>
        <w:pStyle w:val="Subtitle"/>
      </w:pPr>
      <w:r w:rsidRPr="0016284A">
        <w:t>For the Degree of “Master of Agriculture Science”</w:t>
      </w:r>
    </w:p>
    <w:p w:rsidR="002F3CA0" w:rsidRDefault="002F3CA0" w:rsidP="007F0F28">
      <w:pPr>
        <w:pStyle w:val="Subtitle"/>
      </w:pPr>
    </w:p>
    <w:p w:rsidR="002F3CA0" w:rsidRDefault="002F3CA0" w:rsidP="007F0F28">
      <w:pPr>
        <w:pStyle w:val="Subtitle"/>
      </w:pPr>
    </w:p>
    <w:p w:rsidR="00F20701" w:rsidRDefault="00F20701" w:rsidP="007F0F28">
      <w:pPr>
        <w:pStyle w:val="Subtitle"/>
      </w:pPr>
      <w:r>
        <w:t xml:space="preserve">By </w:t>
      </w:r>
    </w:p>
    <w:p w:rsidR="00F20701" w:rsidRDefault="00F20701" w:rsidP="007F0F28">
      <w:pPr>
        <w:pStyle w:val="Subtitle"/>
      </w:pPr>
      <w:r>
        <w:t>Amir Nakar</w:t>
      </w:r>
    </w:p>
    <w:p w:rsidR="002F3CA0" w:rsidRDefault="002F3CA0" w:rsidP="007F0F28">
      <w:pPr>
        <w:pStyle w:val="Subtitle"/>
      </w:pPr>
    </w:p>
    <w:p w:rsidR="002F3CA0" w:rsidRDefault="002F3CA0" w:rsidP="007F0F28">
      <w:pPr>
        <w:pStyle w:val="Subtitle"/>
      </w:pPr>
    </w:p>
    <w:p w:rsidR="002F3CA0" w:rsidRDefault="002F3CA0" w:rsidP="007F0F28">
      <w:pPr>
        <w:pStyle w:val="Subtitle"/>
      </w:pPr>
    </w:p>
    <w:p w:rsidR="002F3CA0" w:rsidRDefault="002F3CA0" w:rsidP="007F0F28">
      <w:pPr>
        <w:pStyle w:val="Subtitle"/>
      </w:pPr>
    </w:p>
    <w:p w:rsidR="002F3CA0" w:rsidRDefault="002F3CA0" w:rsidP="007F0F28">
      <w:pPr>
        <w:pStyle w:val="Subtitle"/>
      </w:pPr>
    </w:p>
    <w:p w:rsidR="002F3CA0" w:rsidRDefault="002F3CA0" w:rsidP="007F0F28">
      <w:pPr>
        <w:pStyle w:val="Subtitle"/>
      </w:pPr>
    </w:p>
    <w:p w:rsidR="002F3CA0" w:rsidRDefault="002F3CA0" w:rsidP="007F0F28">
      <w:pPr>
        <w:pStyle w:val="Subtitle"/>
      </w:pPr>
    </w:p>
    <w:p w:rsidR="00F20701" w:rsidRDefault="00F20701" w:rsidP="007F0F28">
      <w:pPr>
        <w:pStyle w:val="Subtitle"/>
      </w:pPr>
      <w:r>
        <w:t>August, 2018</w:t>
      </w:r>
    </w:p>
    <w:p w:rsidR="00F20701" w:rsidRDefault="00F20701" w:rsidP="007F0F28">
      <w:pPr>
        <w:rPr>
          <w:rFonts w:eastAsiaTheme="minorEastAsia"/>
          <w:spacing w:val="15"/>
          <w:sz w:val="28"/>
          <w:szCs w:val="28"/>
        </w:rPr>
      </w:pPr>
      <w:r>
        <w:br w:type="page"/>
      </w:r>
    </w:p>
    <w:p w:rsidR="00F20701" w:rsidRPr="0016284A" w:rsidRDefault="00F20701" w:rsidP="007F0F28">
      <w:pPr>
        <w:pStyle w:val="Subtitle"/>
      </w:pPr>
    </w:p>
    <w:p w:rsidR="00F20701" w:rsidRDefault="00F20701" w:rsidP="007F0F28">
      <w:pPr>
        <w:pStyle w:val="Title"/>
      </w:pPr>
      <w:r w:rsidRPr="0016284A">
        <w:t>Rapid Detection and Quantification of Bacteria in Drinking Water Using Raman and Fluorescence Spectroscopies</w:t>
      </w:r>
    </w:p>
    <w:p w:rsidR="00F20701" w:rsidRDefault="00F20701" w:rsidP="007F0F28"/>
    <w:p w:rsidR="00F20701" w:rsidRDefault="00F20701" w:rsidP="007F0F28">
      <w:pPr>
        <w:pStyle w:val="Default"/>
      </w:pPr>
    </w:p>
    <w:p w:rsidR="00F20701" w:rsidRPr="0016284A" w:rsidRDefault="00F20701" w:rsidP="007F0F28">
      <w:pPr>
        <w:pStyle w:val="Subtitle"/>
      </w:pPr>
      <w:r w:rsidRPr="0016284A">
        <w:t>Thesis Submitted to</w:t>
      </w:r>
    </w:p>
    <w:p w:rsidR="00F20701" w:rsidRPr="0016284A" w:rsidRDefault="00F20701" w:rsidP="007F0F28">
      <w:pPr>
        <w:pStyle w:val="Subtitle"/>
      </w:pPr>
      <w:r w:rsidRPr="0016284A">
        <w:t>The Robert H. Smith Faculty of Agriculture, Food and Environment</w:t>
      </w:r>
    </w:p>
    <w:p w:rsidR="00F20701" w:rsidRPr="0016284A" w:rsidRDefault="00F20701" w:rsidP="007F0F28">
      <w:pPr>
        <w:pStyle w:val="Subtitle"/>
      </w:pPr>
      <w:r w:rsidRPr="0016284A">
        <w:t>Hebrew University of Jerusalem</w:t>
      </w:r>
    </w:p>
    <w:p w:rsidR="00F20701" w:rsidRPr="0016284A" w:rsidRDefault="00F20701" w:rsidP="007F0F28">
      <w:pPr>
        <w:pStyle w:val="Subtitle"/>
      </w:pPr>
      <w:r w:rsidRPr="0016284A">
        <w:t>For the Degree of “Master of Agriculture Science”</w:t>
      </w:r>
    </w:p>
    <w:p w:rsidR="00F20701" w:rsidRDefault="00F20701" w:rsidP="007F0F28">
      <w:pPr>
        <w:pStyle w:val="Subtitle"/>
      </w:pPr>
      <w:r>
        <w:t xml:space="preserve">By </w:t>
      </w:r>
    </w:p>
    <w:p w:rsidR="00F20701" w:rsidRDefault="00F20701" w:rsidP="007F0F28">
      <w:pPr>
        <w:pStyle w:val="Subtitle"/>
      </w:pPr>
      <w:r>
        <w:t>Amir Nakar</w:t>
      </w:r>
    </w:p>
    <w:p w:rsidR="00F20701" w:rsidRDefault="00F20701" w:rsidP="007F0F28">
      <w:pPr>
        <w:pStyle w:val="Subtitle"/>
      </w:pPr>
      <w:r>
        <w:t>August, 2018</w:t>
      </w:r>
    </w:p>
    <w:p w:rsidR="00F20701" w:rsidRDefault="00F20701" w:rsidP="007F0F28">
      <w:r>
        <w:br w:type="page"/>
      </w:r>
    </w:p>
    <w:p w:rsidR="00F20701" w:rsidRPr="0016284A" w:rsidRDefault="00F20701" w:rsidP="00E63374">
      <w:pPr>
        <w:pStyle w:val="Subtitle"/>
        <w:jc w:val="left"/>
      </w:pPr>
      <w:r w:rsidRPr="0016284A">
        <w:t xml:space="preserve">This work was co-supervised by </w:t>
      </w:r>
    </w:p>
    <w:p w:rsidR="00F20701" w:rsidRPr="0016284A" w:rsidRDefault="00F20701" w:rsidP="00E63374">
      <w:pPr>
        <w:pStyle w:val="Subtitle"/>
        <w:spacing w:after="0" w:line="240" w:lineRule="auto"/>
        <w:jc w:val="left"/>
      </w:pPr>
      <w:r w:rsidRPr="0016284A">
        <w:t>Dr. Ze'ev Schmilovitch</w:t>
      </w:r>
    </w:p>
    <w:p w:rsidR="00F20701" w:rsidRPr="0016284A" w:rsidRDefault="00F20701" w:rsidP="00E63374">
      <w:pPr>
        <w:pStyle w:val="Subtitle"/>
        <w:spacing w:after="0" w:line="240" w:lineRule="auto"/>
        <w:jc w:val="left"/>
      </w:pPr>
      <w:r w:rsidRPr="0016284A">
        <w:t xml:space="preserve">Institute of Agricultural Engineering, </w:t>
      </w:r>
    </w:p>
    <w:p w:rsidR="00F20701" w:rsidRPr="0016284A" w:rsidRDefault="00F20701" w:rsidP="00E63374">
      <w:pPr>
        <w:pStyle w:val="Subtitle"/>
        <w:spacing w:after="0" w:line="240" w:lineRule="auto"/>
        <w:jc w:val="left"/>
      </w:pPr>
      <w:r w:rsidRPr="0016284A">
        <w:t xml:space="preserve">Department of Sensing, Information and Mechanization Engineering, </w:t>
      </w:r>
    </w:p>
    <w:p w:rsidR="00F20701" w:rsidRPr="0016284A" w:rsidRDefault="00F20701" w:rsidP="00E63374">
      <w:pPr>
        <w:pStyle w:val="Subtitle"/>
        <w:spacing w:after="0" w:line="240" w:lineRule="auto"/>
        <w:jc w:val="left"/>
      </w:pPr>
      <w:r w:rsidRPr="0016284A">
        <w:t xml:space="preserve">Agriculture Research Organization, </w:t>
      </w:r>
    </w:p>
    <w:p w:rsidR="00F20701" w:rsidRPr="0016284A" w:rsidRDefault="00F20701" w:rsidP="00E63374">
      <w:pPr>
        <w:pStyle w:val="Subtitle"/>
        <w:spacing w:after="0" w:line="240" w:lineRule="auto"/>
        <w:jc w:val="left"/>
      </w:pPr>
      <w:r w:rsidRPr="0016284A">
        <w:t xml:space="preserve">The Volcani center, </w:t>
      </w:r>
      <w:r w:rsidR="008420AE">
        <w:t>Rishon LeZion</w:t>
      </w:r>
    </w:p>
    <w:p w:rsidR="00F20701" w:rsidRDefault="00F20701" w:rsidP="00E63374">
      <w:pPr>
        <w:pStyle w:val="Subtitle"/>
        <w:spacing w:after="0" w:line="240" w:lineRule="auto"/>
        <w:jc w:val="left"/>
      </w:pPr>
    </w:p>
    <w:p w:rsidR="00F20701" w:rsidRPr="0016284A" w:rsidRDefault="00F20701" w:rsidP="00E63374">
      <w:pPr>
        <w:pStyle w:val="Subtitle"/>
        <w:spacing w:after="0" w:line="240" w:lineRule="auto"/>
        <w:jc w:val="left"/>
      </w:pPr>
      <w:r w:rsidRPr="0016284A">
        <w:t xml:space="preserve">Dr. Mikhail Borisover </w:t>
      </w:r>
    </w:p>
    <w:p w:rsidR="00F20701" w:rsidRPr="0016284A" w:rsidRDefault="00F20701" w:rsidP="00E63374">
      <w:pPr>
        <w:pStyle w:val="Subtitle"/>
        <w:spacing w:after="0" w:line="240" w:lineRule="auto"/>
        <w:jc w:val="left"/>
      </w:pPr>
      <w:r w:rsidRPr="0016284A">
        <w:t xml:space="preserve">Institute of Soil, Water and Environmental Sciences, </w:t>
      </w:r>
    </w:p>
    <w:p w:rsidR="00F20701" w:rsidRPr="0016284A" w:rsidRDefault="00F20701" w:rsidP="00E63374">
      <w:pPr>
        <w:pStyle w:val="Subtitle"/>
        <w:spacing w:after="0" w:line="240" w:lineRule="auto"/>
        <w:jc w:val="left"/>
      </w:pPr>
      <w:r w:rsidRPr="0016284A">
        <w:t xml:space="preserve">Department Soil Chemistry, Plant Nutrition and Microbiology, </w:t>
      </w:r>
    </w:p>
    <w:p w:rsidR="00F20701" w:rsidRPr="0016284A" w:rsidRDefault="00F20701" w:rsidP="00E63374">
      <w:pPr>
        <w:pStyle w:val="Subtitle"/>
        <w:spacing w:after="0" w:line="240" w:lineRule="auto"/>
        <w:jc w:val="left"/>
      </w:pPr>
      <w:r w:rsidRPr="0016284A">
        <w:t xml:space="preserve">Agriculture Research Organization, </w:t>
      </w:r>
    </w:p>
    <w:p w:rsidR="00F20701" w:rsidRPr="0016284A" w:rsidRDefault="00F20701" w:rsidP="00E63374">
      <w:pPr>
        <w:pStyle w:val="Subtitle"/>
        <w:spacing w:after="0" w:line="240" w:lineRule="auto"/>
        <w:jc w:val="left"/>
      </w:pPr>
      <w:r w:rsidRPr="0016284A">
        <w:t xml:space="preserve">The Volcani center, </w:t>
      </w:r>
      <w:r w:rsidR="008420AE">
        <w:t>Rishon LeZion</w:t>
      </w:r>
    </w:p>
    <w:p w:rsidR="00F20701" w:rsidRPr="0016284A" w:rsidRDefault="00F20701" w:rsidP="00E63374">
      <w:pPr>
        <w:pStyle w:val="Subtitle"/>
        <w:spacing w:after="0" w:line="240" w:lineRule="auto"/>
        <w:jc w:val="left"/>
      </w:pPr>
    </w:p>
    <w:p w:rsidR="00F20701" w:rsidRPr="0016284A" w:rsidRDefault="00F20701" w:rsidP="00E63374">
      <w:pPr>
        <w:pStyle w:val="Subtitle"/>
        <w:spacing w:after="0" w:line="240" w:lineRule="auto"/>
        <w:jc w:val="left"/>
      </w:pPr>
      <w:r w:rsidRPr="0016284A">
        <w:t>Prof. Shlomo Sela (Saldinger)</w:t>
      </w:r>
    </w:p>
    <w:p w:rsidR="00F20701" w:rsidRPr="0016284A" w:rsidRDefault="00F20701" w:rsidP="00E63374">
      <w:pPr>
        <w:pStyle w:val="Subtitle"/>
        <w:spacing w:after="0" w:line="240" w:lineRule="auto"/>
        <w:jc w:val="left"/>
      </w:pPr>
      <w:r w:rsidRPr="0016284A">
        <w:t xml:space="preserve">Institute of Postharvest and Food Sciences, </w:t>
      </w:r>
    </w:p>
    <w:p w:rsidR="00F20701" w:rsidRPr="0016284A" w:rsidRDefault="00F20701" w:rsidP="00E63374">
      <w:pPr>
        <w:pStyle w:val="Subtitle"/>
        <w:spacing w:after="0" w:line="240" w:lineRule="auto"/>
        <w:jc w:val="left"/>
      </w:pPr>
      <w:r w:rsidRPr="0016284A">
        <w:t xml:space="preserve">Department of Food Quality and Safety, </w:t>
      </w:r>
    </w:p>
    <w:p w:rsidR="00F20701" w:rsidRPr="0016284A" w:rsidRDefault="00F20701" w:rsidP="00E63374">
      <w:pPr>
        <w:pStyle w:val="Subtitle"/>
        <w:spacing w:after="0" w:line="240" w:lineRule="auto"/>
        <w:jc w:val="left"/>
      </w:pPr>
      <w:r w:rsidRPr="0016284A">
        <w:t xml:space="preserve">Agriculture Research Organization, </w:t>
      </w:r>
    </w:p>
    <w:p w:rsidR="00F20701" w:rsidRDefault="00F20701" w:rsidP="00E63374">
      <w:pPr>
        <w:pStyle w:val="Subtitle"/>
        <w:spacing w:after="0" w:line="240" w:lineRule="auto"/>
        <w:jc w:val="left"/>
      </w:pPr>
      <w:r w:rsidRPr="0016284A">
        <w:t xml:space="preserve">The Volcani center, </w:t>
      </w:r>
      <w:r w:rsidR="008420AE">
        <w:t>Rishon LeZion</w:t>
      </w:r>
    </w:p>
    <w:p w:rsidR="00F20701" w:rsidRDefault="00F20701" w:rsidP="00E63374">
      <w:pPr>
        <w:jc w:val="left"/>
      </w:pPr>
      <w:r>
        <w:br w:type="page"/>
      </w:r>
    </w:p>
    <w:p w:rsidR="00F20701" w:rsidRPr="0016284A" w:rsidRDefault="00F20701" w:rsidP="002A6387">
      <w:pPr>
        <w:pStyle w:val="Heading1"/>
        <w:numPr>
          <w:ilvl w:val="0"/>
          <w:numId w:val="0"/>
        </w:numPr>
        <w:ind w:left="360" w:hanging="360"/>
        <w:jc w:val="center"/>
      </w:pPr>
      <w:bookmarkStart w:id="0" w:name="_Toc520664288"/>
      <w:bookmarkStart w:id="1" w:name="_Toc522802711"/>
      <w:r w:rsidRPr="0016284A">
        <w:t>Acknowledgment</w:t>
      </w:r>
      <w:bookmarkEnd w:id="0"/>
      <w:r w:rsidR="00C90ADF">
        <w:t>s</w:t>
      </w:r>
      <w:bookmarkEnd w:id="1"/>
    </w:p>
    <w:p w:rsidR="00F20701" w:rsidRPr="00E63374" w:rsidRDefault="00F20701" w:rsidP="00CE71FB">
      <w:pPr>
        <w:rPr>
          <w:sz w:val="24"/>
          <w:szCs w:val="24"/>
        </w:rPr>
      </w:pPr>
      <w:r w:rsidRPr="00E63374">
        <w:rPr>
          <w:sz w:val="24"/>
          <w:szCs w:val="24"/>
        </w:rPr>
        <w:t>I would like to thank my supervisors: Dr. Ze'ev Schmilovitch, Dr.  Mikhail Borisover and Prof. Shlomo Sela</w:t>
      </w:r>
      <w:r w:rsidR="008420AE" w:rsidRPr="00E63374">
        <w:rPr>
          <w:sz w:val="24"/>
          <w:szCs w:val="24"/>
        </w:rPr>
        <w:t xml:space="preserve"> </w:t>
      </w:r>
      <w:r w:rsidRPr="00E63374">
        <w:rPr>
          <w:sz w:val="24"/>
          <w:szCs w:val="24"/>
        </w:rPr>
        <w:t xml:space="preserve">for their patient guidance, encouragement and advice. This project included a complex collaboration of </w:t>
      </w:r>
      <w:r w:rsidR="008420AE" w:rsidRPr="00E63374">
        <w:rPr>
          <w:sz w:val="24"/>
          <w:szCs w:val="24"/>
        </w:rPr>
        <w:t xml:space="preserve">researchers </w:t>
      </w:r>
      <w:r w:rsidRPr="00E63374">
        <w:rPr>
          <w:sz w:val="24"/>
          <w:szCs w:val="24"/>
        </w:rPr>
        <w:t xml:space="preserve">from different fields of science, and only through their open-mindedness, curiosity, flexibility and relentlessness we managed to do this research. </w:t>
      </w:r>
    </w:p>
    <w:p w:rsidR="00F20701" w:rsidRPr="00E63374" w:rsidRDefault="00F20701" w:rsidP="007F0F28">
      <w:pPr>
        <w:rPr>
          <w:sz w:val="24"/>
          <w:szCs w:val="24"/>
        </w:rPr>
      </w:pPr>
      <w:r w:rsidRPr="00E63374">
        <w:rPr>
          <w:sz w:val="24"/>
          <w:szCs w:val="24"/>
        </w:rPr>
        <w:t xml:space="preserve">I thank Dr. Dalit Vaizel-Ohayon and Mekorot </w:t>
      </w:r>
      <w:r w:rsidR="002F3CA0">
        <w:rPr>
          <w:sz w:val="24"/>
          <w:szCs w:val="24"/>
        </w:rPr>
        <w:t xml:space="preserve">National Water Company </w:t>
      </w:r>
      <w:r w:rsidRPr="00E63374">
        <w:rPr>
          <w:sz w:val="24"/>
          <w:szCs w:val="24"/>
        </w:rPr>
        <w:t>for their support of this project, for sampling water, analyzing them and sharing their results.</w:t>
      </w:r>
    </w:p>
    <w:p w:rsidR="00F20701" w:rsidRPr="00E63374" w:rsidRDefault="00F20701" w:rsidP="007F0F28">
      <w:pPr>
        <w:rPr>
          <w:sz w:val="24"/>
          <w:szCs w:val="24"/>
        </w:rPr>
      </w:pPr>
      <w:r w:rsidRPr="00E63374">
        <w:rPr>
          <w:sz w:val="24"/>
          <w:szCs w:val="24"/>
        </w:rPr>
        <w:t xml:space="preserve">Also, I would like to thank Dr. Timea Ignat, Emir Haleva and Dr. Giorgi Shtenberg, for many hours trying to figure out how the Raman </w:t>
      </w:r>
      <w:r w:rsidR="008420AE" w:rsidRPr="00E63374">
        <w:rPr>
          <w:sz w:val="24"/>
          <w:szCs w:val="24"/>
        </w:rPr>
        <w:t>Effect</w:t>
      </w:r>
      <w:r w:rsidRPr="00E63374">
        <w:rPr>
          <w:sz w:val="24"/>
          <w:szCs w:val="24"/>
        </w:rPr>
        <w:t xml:space="preserve"> works in bacteria, or rather, why it does not work. </w:t>
      </w:r>
    </w:p>
    <w:p w:rsidR="00F20701" w:rsidRPr="00E63374" w:rsidRDefault="00F20701" w:rsidP="007F0F28">
      <w:pPr>
        <w:rPr>
          <w:sz w:val="24"/>
          <w:szCs w:val="24"/>
        </w:rPr>
      </w:pPr>
      <w:r w:rsidRPr="00E63374">
        <w:rPr>
          <w:sz w:val="24"/>
          <w:szCs w:val="24"/>
        </w:rPr>
        <w:t xml:space="preserve">I thank our lab members for the enjoyable work, counselling and good coffee, to Dr. Yulia Kroupitsky, Lilya </w:t>
      </w:r>
      <w:r w:rsidR="00E63374" w:rsidRPr="00E63374">
        <w:rPr>
          <w:sz w:val="24"/>
          <w:szCs w:val="24"/>
        </w:rPr>
        <w:t>Kotliarevski</w:t>
      </w:r>
      <w:r w:rsidRPr="00E63374">
        <w:rPr>
          <w:sz w:val="24"/>
          <w:szCs w:val="24"/>
        </w:rPr>
        <w:t>, Dr. Jitendra Keshri, Orian Dayan and Nadia Bukhanovsky. And to my friends next door: Dr. Orr Shapiro, Dr. Ella Kaplan, Sivan Galai and Olubunmi Adejimi for listening to my ideas and helping me form them into real research questions that could later be properly looked into.</w:t>
      </w:r>
    </w:p>
    <w:p w:rsidR="00D12987" w:rsidRDefault="00D12987" w:rsidP="007F0F28">
      <w:r w:rsidRPr="00E63374">
        <w:rPr>
          <w:sz w:val="24"/>
          <w:szCs w:val="24"/>
        </w:rPr>
        <w:t>Finally, this work could not have been done without the love and support from my wife Atara, who listened patiently, waited when I got home late, and supported me in the highs and lows of doing research</w:t>
      </w:r>
      <w:r>
        <w:t>.</w:t>
      </w:r>
    </w:p>
    <w:p w:rsidR="00F20701" w:rsidRDefault="00F20701" w:rsidP="007F0F28">
      <w:r>
        <w:br w:type="page"/>
      </w:r>
    </w:p>
    <w:p w:rsidR="00F20701" w:rsidRDefault="00F20701" w:rsidP="002A6387">
      <w:pPr>
        <w:pStyle w:val="Heading1"/>
        <w:numPr>
          <w:ilvl w:val="0"/>
          <w:numId w:val="0"/>
        </w:numPr>
        <w:ind w:left="360" w:hanging="360"/>
        <w:jc w:val="center"/>
      </w:pPr>
      <w:bookmarkStart w:id="2" w:name="_Toc520664289"/>
      <w:bookmarkStart w:id="3" w:name="_Toc522802712"/>
      <w:r>
        <w:t>Abstract</w:t>
      </w:r>
      <w:bookmarkEnd w:id="2"/>
      <w:bookmarkEnd w:id="3"/>
    </w:p>
    <w:p w:rsidR="00F20701" w:rsidRDefault="00F20701" w:rsidP="009E2BD2">
      <w:r>
        <w:t xml:space="preserve">Bacterial contamination of drinking water is a considerable concern for public health. Annually, </w:t>
      </w:r>
      <w:r w:rsidR="00CE71FB">
        <w:t>waterborne diseases in developed countries affect thousands of people</w:t>
      </w:r>
      <w:r>
        <w:t>, and even millions may be affected in developing countries. While water authorities go through many processes to assure the safety of drinking water, the methods for testing water sanitation are too slow, taking between 12-72 hours to produce results. Some modern molecular and analytical methods</w:t>
      </w:r>
      <w:r w:rsidR="00DE053D">
        <w:t>,</w:t>
      </w:r>
      <w:r>
        <w:t xml:space="preserve"> such as DNA hybridization, </w:t>
      </w:r>
      <w:r w:rsidRPr="00E46398">
        <w:t>Enzyme-Linked Immunosorbent Assay</w:t>
      </w:r>
      <w:r>
        <w:t xml:space="preserve"> (ELISA) and mass spectrometry have been suggested to replace the standard </w:t>
      </w:r>
      <w:r w:rsidR="00DE053D">
        <w:t xml:space="preserve">microbiological </w:t>
      </w:r>
      <w:r>
        <w:t xml:space="preserve">methods. Yet, these methods are hardly applicable on an everyday basis because they are </w:t>
      </w:r>
      <w:r w:rsidR="00CE71FB">
        <w:t>labor, money</w:t>
      </w:r>
      <w:r w:rsidR="00DE053D">
        <w:t>-</w:t>
      </w:r>
      <w:r>
        <w:t xml:space="preserve"> and time</w:t>
      </w:r>
      <w:r w:rsidR="00DE053D">
        <w:t>-</w:t>
      </w:r>
      <w:r>
        <w:t>consuming or not accurate</w:t>
      </w:r>
      <w:r w:rsidRPr="000E346E">
        <w:t xml:space="preserve"> </w:t>
      </w:r>
      <w:r>
        <w:t xml:space="preserve">enough. In contrast, Raman and fluorescence spectroscopies might provide a basis for fast and non-expensive detection of bacteria in drinking water. </w:t>
      </w:r>
    </w:p>
    <w:p w:rsidR="00F20701" w:rsidRDefault="00F20701">
      <w:r>
        <w:t>In this study, low</w:t>
      </w:r>
      <w:r w:rsidR="00DE053D">
        <w:t>-</w:t>
      </w:r>
      <w:r>
        <w:t xml:space="preserve">resolution Raman spectroscopy and fluorescence spectroscopy used to </w:t>
      </w:r>
      <w:r w:rsidR="002827C5">
        <w:t>asse</w:t>
      </w:r>
      <w:r w:rsidR="009D437F">
        <w:t>s</w:t>
      </w:r>
      <w:r w:rsidR="002827C5">
        <w:t xml:space="preserve">s </w:t>
      </w:r>
      <w:r w:rsidR="009D437F">
        <w:t xml:space="preserve">the </w:t>
      </w:r>
      <w:r>
        <w:t>detect</w:t>
      </w:r>
      <w:r w:rsidR="002827C5">
        <w:t>ion ability of</w:t>
      </w:r>
      <w:r>
        <w:t xml:space="preserve"> bacteria in a model system and in groundwater. </w:t>
      </w:r>
      <w:r w:rsidR="00E63374" w:rsidRPr="00E63374">
        <w:rPr>
          <w:i/>
          <w:iCs/>
        </w:rPr>
        <w:t>Escherichia</w:t>
      </w:r>
      <w:r>
        <w:rPr>
          <w:i/>
          <w:iCs/>
        </w:rPr>
        <w:t xml:space="preserve"> coli, </w:t>
      </w:r>
      <w:r w:rsidR="00E63374" w:rsidRPr="00E63374">
        <w:rPr>
          <w:i/>
          <w:iCs/>
        </w:rPr>
        <w:t>Bacillus</w:t>
      </w:r>
      <w:r w:rsidR="00E63374">
        <w:rPr>
          <w:i/>
          <w:iCs/>
        </w:rPr>
        <w:t xml:space="preserve"> </w:t>
      </w:r>
      <w:r>
        <w:rPr>
          <w:i/>
          <w:iCs/>
        </w:rPr>
        <w:t xml:space="preserve">subtilis </w:t>
      </w:r>
      <w:r>
        <w:t xml:space="preserve">and </w:t>
      </w:r>
      <w:r w:rsidR="00E63374" w:rsidRPr="00E63374">
        <w:rPr>
          <w:i/>
          <w:iCs/>
        </w:rPr>
        <w:t>Pseudomonas</w:t>
      </w:r>
      <w:r>
        <w:rPr>
          <w:i/>
          <w:iCs/>
        </w:rPr>
        <w:t xml:space="preserve"> aeruginosa</w:t>
      </w:r>
      <w:r>
        <w:t xml:space="preserve"> used to assess the </w:t>
      </w:r>
      <w:r w:rsidR="00DE053D">
        <w:t>detection thresholds of the two</w:t>
      </w:r>
      <w:r>
        <w:t xml:space="preserve"> methods by measuring the emission spectra </w:t>
      </w:r>
      <w:r w:rsidR="002827C5">
        <w:t>using either</w:t>
      </w:r>
      <w:r>
        <w:t xml:space="preserve"> a Raman spectrometer or a spectrofluorometer. Partial least squares </w:t>
      </w:r>
      <w:r w:rsidR="002827C5">
        <w:t xml:space="preserve">regression </w:t>
      </w:r>
      <w:r>
        <w:t>(PLS</w:t>
      </w:r>
      <w:r w:rsidR="002827C5">
        <w:t>R</w:t>
      </w:r>
      <w:r>
        <w:t xml:space="preserve">) </w:t>
      </w:r>
      <w:r w:rsidR="002827C5">
        <w:t xml:space="preserve">and partial least squares discriminant </w:t>
      </w:r>
      <w:r>
        <w:t xml:space="preserve">analysis </w:t>
      </w:r>
      <w:r w:rsidR="002827C5">
        <w:t>(PLS</w:t>
      </w:r>
      <w:r w:rsidR="00E87082">
        <w:t>-</w:t>
      </w:r>
      <w:r w:rsidR="002827C5">
        <w:t xml:space="preserve">DA) </w:t>
      </w:r>
      <w:r w:rsidR="00DE053D">
        <w:t xml:space="preserve">were </w:t>
      </w:r>
      <w:r>
        <w:t xml:space="preserve">used to analyze the complex data. Subsequently, drinking water </w:t>
      </w:r>
      <w:r w:rsidR="002827C5">
        <w:t>samples</w:t>
      </w:r>
      <w:r w:rsidR="00DE053D">
        <w:t>,</w:t>
      </w:r>
      <w:r w:rsidR="002827C5">
        <w:t xml:space="preserve"> </w:t>
      </w:r>
      <w:r>
        <w:t>obtained from wells in the north of Israel</w:t>
      </w:r>
      <w:r w:rsidR="00DE053D">
        <w:t>,</w:t>
      </w:r>
      <w:r>
        <w:t xml:space="preserve"> </w:t>
      </w:r>
      <w:r w:rsidR="00DE053D">
        <w:t xml:space="preserve">were </w:t>
      </w:r>
      <w:r>
        <w:t>examined using fluorescence spectrometry to determine the method's ability to detect real microbial contamination of water.</w:t>
      </w:r>
    </w:p>
    <w:p w:rsidR="00F20701" w:rsidRDefault="00F20701" w:rsidP="007F0F28">
      <w:r>
        <w:t xml:space="preserve">It was found that low resolution Raman spectroscopy is not sensitive enough, being capable of detecting bacteria only at </w:t>
      </w:r>
      <w:r w:rsidR="00DE053D">
        <w:rPr>
          <w:rFonts w:ascii="Times New Roman" w:hAnsi="Times New Roman" w:cs="Times New Roman"/>
        </w:rPr>
        <w:t>≥</w:t>
      </w:r>
      <w:r>
        <w:t>10</w:t>
      </w:r>
      <w:r>
        <w:rPr>
          <w:vertAlign w:val="superscript"/>
        </w:rPr>
        <w:t>8</w:t>
      </w:r>
      <w:r>
        <w:t xml:space="preserve"> and </w:t>
      </w:r>
      <w:r w:rsidR="00DE053D">
        <w:rPr>
          <w:rFonts w:ascii="Times New Roman" w:hAnsi="Times New Roman" w:cs="Times New Roman"/>
        </w:rPr>
        <w:t>≥</w:t>
      </w:r>
      <w:r>
        <w:t>10</w:t>
      </w:r>
      <w:r>
        <w:rPr>
          <w:vertAlign w:val="superscript"/>
        </w:rPr>
        <w:t>4</w:t>
      </w:r>
      <w:r>
        <w:t xml:space="preserve"> CFU/ml for </w:t>
      </w:r>
      <w:r>
        <w:rPr>
          <w:i/>
          <w:iCs/>
        </w:rPr>
        <w:t xml:space="preserve">E. coli </w:t>
      </w:r>
      <w:r>
        <w:t xml:space="preserve">and </w:t>
      </w:r>
      <w:r>
        <w:rPr>
          <w:i/>
          <w:iCs/>
        </w:rPr>
        <w:t xml:space="preserve">B. subtilis, </w:t>
      </w:r>
      <w:r>
        <w:t xml:space="preserve">respectively. </w:t>
      </w:r>
      <w:commentRangeStart w:id="4"/>
      <w:r>
        <w:t xml:space="preserve">On the other hand, fluorescence spectroscopy showed great potential for detection and quantification of bacteria in water, capable of detecting bacteria at a concentration as low as 10 CFU/ml for some species. Furthermore, a fluorescence data-based classification model has been able to accurately differentiate between </w:t>
      </w:r>
      <w:r>
        <w:rPr>
          <w:i/>
          <w:iCs/>
        </w:rPr>
        <w:t xml:space="preserve">E. coli, B. subtilis </w:t>
      </w:r>
      <w:r>
        <w:t xml:space="preserve">and </w:t>
      </w:r>
      <w:r>
        <w:rPr>
          <w:i/>
          <w:iCs/>
        </w:rPr>
        <w:t>P. aeruginosa</w:t>
      </w:r>
      <w:r>
        <w:t xml:space="preserve"> at high concentrations, indicating differences in spectral fingerprints between species. Groundwater samples did not contain significant </w:t>
      </w:r>
      <w:r w:rsidR="008F6CE6">
        <w:t xml:space="preserve">microbial </w:t>
      </w:r>
      <w:r>
        <w:t xml:space="preserve">contamination, with only one sample reported over a </w:t>
      </w:r>
      <w:r w:rsidR="002827C5">
        <w:t>year</w:t>
      </w:r>
      <w:r w:rsidR="008F6CE6">
        <w:t>-</w:t>
      </w:r>
      <w:r w:rsidR="002827C5">
        <w:t>long</w:t>
      </w:r>
      <w:r>
        <w:t xml:space="preserve"> sampling period to demonstrate a distinct presence of microorganisms. That sample could, however, be distinguished and detected easily using fluorescence spectroscopy, and the treatment of the sample by chlorination or filtration reduced the spectral fingerprint completely, indicating the connection between microbial contamination and fluorescence</w:t>
      </w:r>
      <w:commentRangeEnd w:id="4"/>
      <w:r w:rsidR="00C319FA">
        <w:rPr>
          <w:rStyle w:val="CommentReference"/>
          <w:rFonts w:eastAsia="Calibri"/>
        </w:rPr>
        <w:commentReference w:id="4"/>
      </w:r>
      <w:r>
        <w:t>.</w:t>
      </w:r>
    </w:p>
    <w:p w:rsidR="002A6387" w:rsidRDefault="00F20701" w:rsidP="009E2BD2">
      <w:r>
        <w:t xml:space="preserve">Both in a set of controlled lab experiments and in groundwater, fluorescence spectroscopy has shown an ability to detect bacteria at a concentration of 1,000 CFU/ml, which is the </w:t>
      </w:r>
      <w:commentRangeStart w:id="5"/>
      <w:commentRangeStart w:id="6"/>
      <w:r>
        <w:t>required industrial standard</w:t>
      </w:r>
      <w:commentRangeEnd w:id="5"/>
      <w:r w:rsidR="008F6CE6">
        <w:rPr>
          <w:rStyle w:val="CommentReference"/>
          <w:rFonts w:eastAsia="Calibri"/>
        </w:rPr>
        <w:commentReference w:id="5"/>
      </w:r>
      <w:commentRangeEnd w:id="6"/>
      <w:r w:rsidR="00E63374">
        <w:rPr>
          <w:rStyle w:val="CommentReference"/>
          <w:rFonts w:eastAsia="Calibri"/>
        </w:rPr>
        <w:commentReference w:id="6"/>
      </w:r>
      <w:r>
        <w:t xml:space="preserve">. Furthermore, the sensitivity of detection significantly increased by analyzing the complex 3-dimensional fluorescence contour (excitation-emission matrices, EEM) as compared with using </w:t>
      </w:r>
      <w:r w:rsidR="009E0163">
        <w:t xml:space="preserve">a </w:t>
      </w:r>
      <w:r>
        <w:t>single-</w:t>
      </w:r>
      <w:r w:rsidR="00E63374">
        <w:t xml:space="preserve"> excitation-emission </w:t>
      </w:r>
      <w:r>
        <w:t xml:space="preserve">wavelength pair </w:t>
      </w:r>
      <w:r w:rsidR="00E63374">
        <w:t>(</w:t>
      </w:r>
      <w:r>
        <w:t>"peak picking"</w:t>
      </w:r>
      <w:r w:rsidR="00E63374">
        <w:t>)</w:t>
      </w:r>
      <w:r>
        <w:t xml:space="preserve">. In a controlled experiment, a PLS algorithm applied to an entire EEM obtained in the range of 210-400 nm excitation and 220-450 nm emission was shown to reduce the detection threshold </w:t>
      </w:r>
      <w:commentRangeStart w:id="7"/>
      <w:commentRangeStart w:id="8"/>
      <w:r>
        <w:t>from 10</w:t>
      </w:r>
      <w:r>
        <w:rPr>
          <w:vertAlign w:val="superscript"/>
        </w:rPr>
        <w:t>5</w:t>
      </w:r>
      <w:r>
        <w:t xml:space="preserve"> CFU/ml </w:t>
      </w:r>
      <w:commentRangeEnd w:id="7"/>
      <w:r w:rsidR="009E0163">
        <w:rPr>
          <w:rStyle w:val="CommentReference"/>
          <w:rFonts w:eastAsia="Calibri"/>
        </w:rPr>
        <w:commentReference w:id="7"/>
      </w:r>
      <w:commentRangeEnd w:id="8"/>
      <w:r w:rsidR="00E63374">
        <w:rPr>
          <w:rStyle w:val="CommentReference"/>
          <w:rFonts w:eastAsia="Calibri"/>
        </w:rPr>
        <w:commentReference w:id="8"/>
      </w:r>
      <w:r>
        <w:t xml:space="preserve">to as low as 10 CFU/ml. A combination of EEMs of fluorescence with PLS predictive models also enables the differentiation of </w:t>
      </w:r>
      <w:r w:rsidR="009E0163">
        <w:t xml:space="preserve">the </w:t>
      </w:r>
      <w:r>
        <w:t xml:space="preserve">different bacterial species according to their spectral fingerprint. To conclude, </w:t>
      </w:r>
      <w:r w:rsidR="009E0163">
        <w:t xml:space="preserve">this is the first demonstration of a capability of fluorescence EEMs to straightforwardly detect microorganisms </w:t>
      </w:r>
      <w:r w:rsidR="009609D1">
        <w:t xml:space="preserve">in water </w:t>
      </w:r>
      <w:r w:rsidR="009E0163">
        <w:t xml:space="preserve">at </w:t>
      </w:r>
      <w:r w:rsidR="009609D1">
        <w:t>a concentration</w:t>
      </w:r>
      <w:r w:rsidR="009E0163">
        <w:t xml:space="preserve"> of 10 CFU/ml</w:t>
      </w:r>
      <w:r w:rsidR="009609D1">
        <w:t xml:space="preserve">. This study </w:t>
      </w:r>
      <w:r>
        <w:t>illustrat</w:t>
      </w:r>
      <w:r w:rsidR="009609D1">
        <w:t>es</w:t>
      </w:r>
      <w:r>
        <w:t xml:space="preserve"> the high potential of fluorescence spectroscopy </w:t>
      </w:r>
      <w:r w:rsidR="009609D1">
        <w:t xml:space="preserve">as a mean </w:t>
      </w:r>
      <w:r>
        <w:t xml:space="preserve">for </w:t>
      </w:r>
      <w:r w:rsidR="009609D1">
        <w:t>rapid</w:t>
      </w:r>
      <w:r>
        <w:t xml:space="preserve"> and accurate detection of bacteria in </w:t>
      </w:r>
      <w:commentRangeStart w:id="9"/>
      <w:commentRangeStart w:id="10"/>
      <w:r>
        <w:t xml:space="preserve">groundwater and </w:t>
      </w:r>
      <w:commentRangeEnd w:id="9"/>
      <w:r w:rsidR="009E0163">
        <w:rPr>
          <w:rStyle w:val="CommentReference"/>
          <w:rFonts w:eastAsia="Calibri"/>
        </w:rPr>
        <w:commentReference w:id="9"/>
      </w:r>
      <w:commentRangeEnd w:id="10"/>
      <w:r w:rsidR="00E63374">
        <w:rPr>
          <w:rStyle w:val="CommentReference"/>
          <w:rFonts w:eastAsia="Calibri"/>
        </w:rPr>
        <w:commentReference w:id="10"/>
      </w:r>
      <w:r>
        <w:t xml:space="preserve">drinking water. </w:t>
      </w:r>
    </w:p>
    <w:p w:rsidR="002A6387" w:rsidRDefault="00AF3C57">
      <w:pPr>
        <w:spacing w:before="0" w:after="160" w:line="259" w:lineRule="auto"/>
        <w:jc w:val="left"/>
      </w:pPr>
      <w:commentRangeStart w:id="11"/>
      <w:ins w:id="12" w:author="Shlomo Sela" w:date="2018-08-26T10:55:00Z">
        <w:r>
          <w:t>Why empty page?</w:t>
        </w:r>
      </w:ins>
      <w:r w:rsidR="002A6387">
        <w:br w:type="page"/>
      </w:r>
      <w:commentRangeEnd w:id="11"/>
      <w:r w:rsidR="00E63374">
        <w:rPr>
          <w:rStyle w:val="CommentReference"/>
          <w:rFonts w:eastAsia="Calibri"/>
        </w:rPr>
        <w:commentReference w:id="11"/>
      </w:r>
    </w:p>
    <w:bookmarkStart w:id="13" w:name="_Toc522802713" w:displacedByCustomXml="next"/>
    <w:sdt>
      <w:sdtPr>
        <w:rPr>
          <w:b w:val="0"/>
          <w:bCs w:val="0"/>
          <w:color w:val="auto"/>
          <w:sz w:val="22"/>
          <w:szCs w:val="22"/>
          <w:lang w:eastAsia="he-IL"/>
        </w:rPr>
        <w:id w:val="1730188672"/>
        <w:docPartObj>
          <w:docPartGallery w:val="Table of Contents"/>
          <w:docPartUnique/>
        </w:docPartObj>
      </w:sdtPr>
      <w:sdtContent>
        <w:p w:rsidR="0039587C" w:rsidRPr="0039587C" w:rsidRDefault="0039587C" w:rsidP="001316C9">
          <w:pPr>
            <w:pStyle w:val="Heading1"/>
            <w:numPr>
              <w:ilvl w:val="0"/>
              <w:numId w:val="0"/>
            </w:numPr>
            <w:ind w:left="360" w:hanging="360"/>
            <w:rPr>
              <w:rStyle w:val="Heading1Char"/>
            </w:rPr>
          </w:pPr>
          <w:r w:rsidRPr="0039587C">
            <w:rPr>
              <w:rStyle w:val="Heading1Char"/>
            </w:rPr>
            <w:t>Table of Contents</w:t>
          </w:r>
          <w:bookmarkEnd w:id="13"/>
        </w:p>
        <w:commentRangeStart w:id="14"/>
        <w:p w:rsidR="00A85521" w:rsidRDefault="0039587C">
          <w:pPr>
            <w:pStyle w:val="TOC1"/>
            <w:tabs>
              <w:tab w:val="right" w:leader="dot" w:pos="9016"/>
            </w:tabs>
            <w:rPr>
              <w:rFonts w:asciiTheme="minorHAnsi" w:eastAsiaTheme="minorEastAsia" w:hAnsiTheme="minorHAnsi" w:cstheme="minorBidi"/>
              <w:noProof/>
              <w:lang w:eastAsia="en-US"/>
            </w:rPr>
          </w:pPr>
          <w:r>
            <w:fldChar w:fldCharType="begin"/>
          </w:r>
          <w:r>
            <w:instrText xml:space="preserve"> TOC \o "1-3" \h \z \u </w:instrText>
          </w:r>
          <w:r>
            <w:fldChar w:fldCharType="separate"/>
          </w:r>
          <w:hyperlink w:anchor="_Toc522802711" w:history="1">
            <w:r w:rsidR="00A85521" w:rsidRPr="00691025">
              <w:rPr>
                <w:rStyle w:val="Hyperlink"/>
                <w:noProof/>
              </w:rPr>
              <w:t>Acknowledgments</w:t>
            </w:r>
            <w:r w:rsidR="00A85521">
              <w:rPr>
                <w:noProof/>
                <w:webHidden/>
              </w:rPr>
              <w:tab/>
            </w:r>
            <w:r w:rsidR="00A85521">
              <w:rPr>
                <w:rStyle w:val="Hyperlink"/>
                <w:noProof/>
                <w:rtl/>
              </w:rPr>
              <w:fldChar w:fldCharType="begin"/>
            </w:r>
            <w:r w:rsidR="00A85521">
              <w:rPr>
                <w:noProof/>
                <w:webHidden/>
              </w:rPr>
              <w:instrText xml:space="preserve"> PAGEREF _Toc522802711 \h </w:instrText>
            </w:r>
            <w:r w:rsidR="00A85521">
              <w:rPr>
                <w:rStyle w:val="Hyperlink"/>
                <w:noProof/>
                <w:rtl/>
              </w:rPr>
            </w:r>
            <w:r w:rsidR="00A85521">
              <w:rPr>
                <w:rStyle w:val="Hyperlink"/>
                <w:noProof/>
                <w:rtl/>
              </w:rPr>
              <w:fldChar w:fldCharType="separate"/>
            </w:r>
            <w:r w:rsidR="00A85521">
              <w:rPr>
                <w:noProof/>
                <w:webHidden/>
              </w:rPr>
              <w:t>3</w:t>
            </w:r>
            <w:r w:rsidR="00A85521">
              <w:rPr>
                <w:rStyle w:val="Hyperlink"/>
                <w:noProof/>
                <w:rtl/>
              </w:rPr>
              <w:fldChar w:fldCharType="end"/>
            </w:r>
          </w:hyperlink>
        </w:p>
        <w:p w:rsidR="00A85521" w:rsidRDefault="00C319FA">
          <w:pPr>
            <w:pStyle w:val="TOC1"/>
            <w:tabs>
              <w:tab w:val="right" w:leader="dot" w:pos="9016"/>
            </w:tabs>
            <w:rPr>
              <w:rFonts w:asciiTheme="minorHAnsi" w:eastAsiaTheme="minorEastAsia" w:hAnsiTheme="minorHAnsi" w:cstheme="minorBidi"/>
              <w:noProof/>
              <w:lang w:eastAsia="en-US"/>
            </w:rPr>
          </w:pPr>
          <w:hyperlink w:anchor="_Toc522802712" w:history="1">
            <w:r w:rsidR="00A85521" w:rsidRPr="00691025">
              <w:rPr>
                <w:rStyle w:val="Hyperlink"/>
                <w:noProof/>
              </w:rPr>
              <w:t>Abstract</w:t>
            </w:r>
            <w:r w:rsidR="00A85521">
              <w:rPr>
                <w:noProof/>
                <w:webHidden/>
              </w:rPr>
              <w:tab/>
            </w:r>
            <w:r w:rsidR="00A85521">
              <w:rPr>
                <w:rStyle w:val="Hyperlink"/>
                <w:noProof/>
                <w:rtl/>
              </w:rPr>
              <w:fldChar w:fldCharType="begin"/>
            </w:r>
            <w:r w:rsidR="00A85521">
              <w:rPr>
                <w:noProof/>
                <w:webHidden/>
              </w:rPr>
              <w:instrText xml:space="preserve"> PAGEREF _Toc522802712 \h </w:instrText>
            </w:r>
            <w:r w:rsidR="00A85521">
              <w:rPr>
                <w:rStyle w:val="Hyperlink"/>
                <w:noProof/>
                <w:rtl/>
              </w:rPr>
            </w:r>
            <w:r w:rsidR="00A85521">
              <w:rPr>
                <w:rStyle w:val="Hyperlink"/>
                <w:noProof/>
                <w:rtl/>
              </w:rPr>
              <w:fldChar w:fldCharType="separate"/>
            </w:r>
            <w:r w:rsidR="00A85521">
              <w:rPr>
                <w:noProof/>
                <w:webHidden/>
              </w:rPr>
              <w:t>4</w:t>
            </w:r>
            <w:r w:rsidR="00A85521">
              <w:rPr>
                <w:rStyle w:val="Hyperlink"/>
                <w:noProof/>
                <w:rtl/>
              </w:rPr>
              <w:fldChar w:fldCharType="end"/>
            </w:r>
          </w:hyperlink>
        </w:p>
        <w:p w:rsidR="00A85521" w:rsidRDefault="00C319FA">
          <w:pPr>
            <w:pStyle w:val="TOC1"/>
            <w:tabs>
              <w:tab w:val="right" w:leader="dot" w:pos="9016"/>
            </w:tabs>
            <w:rPr>
              <w:rFonts w:asciiTheme="minorHAnsi" w:eastAsiaTheme="minorEastAsia" w:hAnsiTheme="minorHAnsi" w:cstheme="minorBidi"/>
              <w:noProof/>
              <w:lang w:eastAsia="en-US"/>
            </w:rPr>
          </w:pPr>
          <w:hyperlink w:anchor="_Toc522802713" w:history="1">
            <w:r w:rsidR="00A85521" w:rsidRPr="00691025">
              <w:rPr>
                <w:rStyle w:val="Hyperlink"/>
                <w:noProof/>
              </w:rPr>
              <w:t>Table of Contents</w:t>
            </w:r>
            <w:r w:rsidR="00A85521">
              <w:rPr>
                <w:noProof/>
                <w:webHidden/>
              </w:rPr>
              <w:tab/>
            </w:r>
            <w:r w:rsidR="00A85521">
              <w:rPr>
                <w:rStyle w:val="Hyperlink"/>
                <w:noProof/>
                <w:rtl/>
              </w:rPr>
              <w:fldChar w:fldCharType="begin"/>
            </w:r>
            <w:r w:rsidR="00A85521">
              <w:rPr>
                <w:noProof/>
                <w:webHidden/>
              </w:rPr>
              <w:instrText xml:space="preserve"> PAGEREF _Toc522802713 \h </w:instrText>
            </w:r>
            <w:r w:rsidR="00A85521">
              <w:rPr>
                <w:rStyle w:val="Hyperlink"/>
                <w:noProof/>
                <w:rtl/>
              </w:rPr>
            </w:r>
            <w:r w:rsidR="00A85521">
              <w:rPr>
                <w:rStyle w:val="Hyperlink"/>
                <w:noProof/>
                <w:rtl/>
              </w:rPr>
              <w:fldChar w:fldCharType="separate"/>
            </w:r>
            <w:r w:rsidR="00A85521">
              <w:rPr>
                <w:noProof/>
                <w:webHidden/>
              </w:rPr>
              <w:t>6</w:t>
            </w:r>
            <w:r w:rsidR="00A85521">
              <w:rPr>
                <w:rStyle w:val="Hyperlink"/>
                <w:noProof/>
                <w:rtl/>
              </w:rPr>
              <w:fldChar w:fldCharType="end"/>
            </w:r>
          </w:hyperlink>
        </w:p>
        <w:p w:rsidR="00A85521" w:rsidRDefault="00C319FA">
          <w:pPr>
            <w:pStyle w:val="TOC1"/>
            <w:tabs>
              <w:tab w:val="right" w:leader="dot" w:pos="9016"/>
            </w:tabs>
            <w:rPr>
              <w:rFonts w:asciiTheme="minorHAnsi" w:eastAsiaTheme="minorEastAsia" w:hAnsiTheme="minorHAnsi" w:cstheme="minorBidi"/>
              <w:noProof/>
              <w:lang w:eastAsia="en-US"/>
            </w:rPr>
          </w:pPr>
          <w:hyperlink w:anchor="_Toc522802714" w:history="1">
            <w:r w:rsidR="00A85521" w:rsidRPr="00691025">
              <w:rPr>
                <w:rStyle w:val="Hyperlink"/>
                <w:noProof/>
              </w:rPr>
              <w:t>List of Abbreviations</w:t>
            </w:r>
            <w:r w:rsidR="00A85521">
              <w:rPr>
                <w:noProof/>
                <w:webHidden/>
              </w:rPr>
              <w:tab/>
            </w:r>
            <w:r w:rsidR="00A85521">
              <w:rPr>
                <w:rStyle w:val="Hyperlink"/>
                <w:noProof/>
                <w:rtl/>
              </w:rPr>
              <w:fldChar w:fldCharType="begin"/>
            </w:r>
            <w:r w:rsidR="00A85521">
              <w:rPr>
                <w:noProof/>
                <w:webHidden/>
              </w:rPr>
              <w:instrText xml:space="preserve"> PAGEREF _Toc522802714 \h </w:instrText>
            </w:r>
            <w:r w:rsidR="00A85521">
              <w:rPr>
                <w:rStyle w:val="Hyperlink"/>
                <w:noProof/>
                <w:rtl/>
              </w:rPr>
            </w:r>
            <w:r w:rsidR="00A85521">
              <w:rPr>
                <w:rStyle w:val="Hyperlink"/>
                <w:noProof/>
                <w:rtl/>
              </w:rPr>
              <w:fldChar w:fldCharType="separate"/>
            </w:r>
            <w:r w:rsidR="00A85521">
              <w:rPr>
                <w:noProof/>
                <w:webHidden/>
              </w:rPr>
              <w:t>8</w:t>
            </w:r>
            <w:r w:rsidR="00A85521">
              <w:rPr>
                <w:rStyle w:val="Hyperlink"/>
                <w:noProof/>
                <w:rtl/>
              </w:rPr>
              <w:fldChar w:fldCharType="end"/>
            </w:r>
          </w:hyperlink>
        </w:p>
        <w:p w:rsidR="00A85521" w:rsidRDefault="00C319FA">
          <w:pPr>
            <w:pStyle w:val="TOC1"/>
            <w:tabs>
              <w:tab w:val="left" w:pos="440"/>
              <w:tab w:val="right" w:leader="dot" w:pos="9016"/>
            </w:tabs>
            <w:rPr>
              <w:rFonts w:asciiTheme="minorHAnsi" w:eastAsiaTheme="minorEastAsia" w:hAnsiTheme="minorHAnsi" w:cstheme="minorBidi"/>
              <w:noProof/>
              <w:lang w:eastAsia="en-US"/>
            </w:rPr>
          </w:pPr>
          <w:hyperlink w:anchor="_Toc522802715" w:history="1">
            <w:r w:rsidR="00A85521" w:rsidRPr="00691025">
              <w:rPr>
                <w:rStyle w:val="Hyperlink"/>
                <w:noProof/>
              </w:rPr>
              <w:t>1.</w:t>
            </w:r>
            <w:r w:rsidR="00A85521">
              <w:rPr>
                <w:rFonts w:asciiTheme="minorHAnsi" w:eastAsiaTheme="minorEastAsia" w:hAnsiTheme="minorHAnsi" w:cstheme="minorBidi"/>
                <w:noProof/>
                <w:lang w:eastAsia="en-US"/>
              </w:rPr>
              <w:tab/>
            </w:r>
            <w:r w:rsidR="00A85521" w:rsidRPr="00691025">
              <w:rPr>
                <w:rStyle w:val="Hyperlink"/>
                <w:noProof/>
              </w:rPr>
              <w:t>Introduction</w:t>
            </w:r>
            <w:r w:rsidR="00A85521">
              <w:rPr>
                <w:noProof/>
                <w:webHidden/>
              </w:rPr>
              <w:tab/>
            </w:r>
            <w:r w:rsidR="00A85521">
              <w:rPr>
                <w:rStyle w:val="Hyperlink"/>
                <w:noProof/>
                <w:rtl/>
              </w:rPr>
              <w:fldChar w:fldCharType="begin"/>
            </w:r>
            <w:r w:rsidR="00A85521">
              <w:rPr>
                <w:noProof/>
                <w:webHidden/>
              </w:rPr>
              <w:instrText xml:space="preserve"> PAGEREF _Toc522802715 \h </w:instrText>
            </w:r>
            <w:r w:rsidR="00A85521">
              <w:rPr>
                <w:rStyle w:val="Hyperlink"/>
                <w:noProof/>
                <w:rtl/>
              </w:rPr>
            </w:r>
            <w:r w:rsidR="00A85521">
              <w:rPr>
                <w:rStyle w:val="Hyperlink"/>
                <w:noProof/>
                <w:rtl/>
              </w:rPr>
              <w:fldChar w:fldCharType="separate"/>
            </w:r>
            <w:r w:rsidR="00A85521">
              <w:rPr>
                <w:noProof/>
                <w:webHidden/>
              </w:rPr>
              <w:t>9</w:t>
            </w:r>
            <w:r w:rsidR="00A85521">
              <w:rPr>
                <w:rStyle w:val="Hyperlink"/>
                <w:noProof/>
                <w:rtl/>
              </w:rPr>
              <w:fldChar w:fldCharType="end"/>
            </w:r>
          </w:hyperlink>
        </w:p>
        <w:p w:rsidR="00A85521" w:rsidRDefault="00C319FA">
          <w:pPr>
            <w:pStyle w:val="TOC2"/>
            <w:bidi w:val="0"/>
            <w:rPr>
              <w:rFonts w:asciiTheme="minorHAnsi" w:eastAsiaTheme="minorEastAsia" w:hAnsiTheme="minorHAnsi" w:cstheme="minorBidi"/>
              <w:noProof/>
              <w:lang w:eastAsia="en-US"/>
            </w:rPr>
          </w:pPr>
          <w:hyperlink w:anchor="_Toc522802716" w:history="1">
            <w:r w:rsidR="00A85521" w:rsidRPr="00691025">
              <w:rPr>
                <w:rStyle w:val="Hyperlink"/>
                <w:noProof/>
              </w:rPr>
              <w:t>1.1.</w:t>
            </w:r>
            <w:r w:rsidR="00A85521">
              <w:rPr>
                <w:rFonts w:asciiTheme="minorHAnsi" w:eastAsiaTheme="minorEastAsia" w:hAnsiTheme="minorHAnsi" w:cstheme="minorBidi"/>
                <w:noProof/>
                <w:lang w:eastAsia="en-US"/>
              </w:rPr>
              <w:tab/>
            </w:r>
            <w:r w:rsidR="00A85521" w:rsidRPr="00691025">
              <w:rPr>
                <w:rStyle w:val="Hyperlink"/>
                <w:noProof/>
              </w:rPr>
              <w:t>Bacterial contamination of drinking water</w:t>
            </w:r>
            <w:r w:rsidR="00A85521">
              <w:rPr>
                <w:noProof/>
                <w:webHidden/>
              </w:rPr>
              <w:tab/>
            </w:r>
            <w:r w:rsidR="00A85521">
              <w:rPr>
                <w:rStyle w:val="Hyperlink"/>
                <w:noProof/>
                <w:rtl/>
              </w:rPr>
              <w:fldChar w:fldCharType="begin"/>
            </w:r>
            <w:r w:rsidR="00A85521">
              <w:rPr>
                <w:noProof/>
                <w:webHidden/>
              </w:rPr>
              <w:instrText xml:space="preserve"> PAGEREF _Toc522802716 \h </w:instrText>
            </w:r>
            <w:r w:rsidR="00A85521">
              <w:rPr>
                <w:rStyle w:val="Hyperlink"/>
                <w:noProof/>
                <w:rtl/>
              </w:rPr>
            </w:r>
            <w:r w:rsidR="00A85521">
              <w:rPr>
                <w:rStyle w:val="Hyperlink"/>
                <w:noProof/>
                <w:rtl/>
              </w:rPr>
              <w:fldChar w:fldCharType="separate"/>
            </w:r>
            <w:r w:rsidR="00A85521">
              <w:rPr>
                <w:noProof/>
                <w:webHidden/>
              </w:rPr>
              <w:t>9</w:t>
            </w:r>
            <w:r w:rsidR="00A85521">
              <w:rPr>
                <w:rStyle w:val="Hyperlink"/>
                <w:noProof/>
                <w:rtl/>
              </w:rPr>
              <w:fldChar w:fldCharType="end"/>
            </w:r>
          </w:hyperlink>
        </w:p>
        <w:p w:rsidR="00A85521" w:rsidRDefault="00C319FA">
          <w:pPr>
            <w:pStyle w:val="TOC2"/>
            <w:bidi w:val="0"/>
            <w:rPr>
              <w:rFonts w:asciiTheme="minorHAnsi" w:eastAsiaTheme="minorEastAsia" w:hAnsiTheme="minorHAnsi" w:cstheme="minorBidi"/>
              <w:noProof/>
              <w:lang w:eastAsia="en-US"/>
            </w:rPr>
          </w:pPr>
          <w:hyperlink w:anchor="_Toc522802717" w:history="1">
            <w:r w:rsidR="00A85521" w:rsidRPr="00691025">
              <w:rPr>
                <w:rStyle w:val="Hyperlink"/>
                <w:noProof/>
              </w:rPr>
              <w:t>1.2.</w:t>
            </w:r>
            <w:r w:rsidR="00A85521">
              <w:rPr>
                <w:rFonts w:asciiTheme="minorHAnsi" w:eastAsiaTheme="minorEastAsia" w:hAnsiTheme="minorHAnsi" w:cstheme="minorBidi"/>
                <w:noProof/>
                <w:lang w:eastAsia="en-US"/>
              </w:rPr>
              <w:tab/>
            </w:r>
            <w:r w:rsidR="00A85521" w:rsidRPr="00691025">
              <w:rPr>
                <w:rStyle w:val="Hyperlink"/>
                <w:noProof/>
              </w:rPr>
              <w:t>Optical Spectroscopy</w:t>
            </w:r>
            <w:r w:rsidR="00A85521">
              <w:rPr>
                <w:noProof/>
                <w:webHidden/>
              </w:rPr>
              <w:tab/>
            </w:r>
            <w:r w:rsidR="00A85521">
              <w:rPr>
                <w:rStyle w:val="Hyperlink"/>
                <w:noProof/>
                <w:rtl/>
              </w:rPr>
              <w:fldChar w:fldCharType="begin"/>
            </w:r>
            <w:r w:rsidR="00A85521">
              <w:rPr>
                <w:noProof/>
                <w:webHidden/>
              </w:rPr>
              <w:instrText xml:space="preserve"> PAGEREF _Toc522802717 \h </w:instrText>
            </w:r>
            <w:r w:rsidR="00A85521">
              <w:rPr>
                <w:rStyle w:val="Hyperlink"/>
                <w:noProof/>
                <w:rtl/>
              </w:rPr>
            </w:r>
            <w:r w:rsidR="00A85521">
              <w:rPr>
                <w:rStyle w:val="Hyperlink"/>
                <w:noProof/>
                <w:rtl/>
              </w:rPr>
              <w:fldChar w:fldCharType="separate"/>
            </w:r>
            <w:r w:rsidR="00A85521">
              <w:rPr>
                <w:noProof/>
                <w:webHidden/>
              </w:rPr>
              <w:t>10</w:t>
            </w:r>
            <w:r w:rsidR="00A85521">
              <w:rPr>
                <w:rStyle w:val="Hyperlink"/>
                <w:noProof/>
                <w:rtl/>
              </w:rPr>
              <w:fldChar w:fldCharType="end"/>
            </w:r>
          </w:hyperlink>
        </w:p>
        <w:p w:rsidR="00A85521" w:rsidRDefault="00C319FA">
          <w:pPr>
            <w:pStyle w:val="TOC2"/>
            <w:bidi w:val="0"/>
            <w:rPr>
              <w:rFonts w:asciiTheme="minorHAnsi" w:eastAsiaTheme="minorEastAsia" w:hAnsiTheme="minorHAnsi" w:cstheme="minorBidi"/>
              <w:noProof/>
              <w:lang w:eastAsia="en-US"/>
            </w:rPr>
          </w:pPr>
          <w:hyperlink w:anchor="_Toc522802718" w:history="1">
            <w:r w:rsidR="00A85521" w:rsidRPr="00691025">
              <w:rPr>
                <w:rStyle w:val="Hyperlink"/>
                <w:noProof/>
              </w:rPr>
              <w:t>1.3.</w:t>
            </w:r>
            <w:r w:rsidR="00A85521">
              <w:rPr>
                <w:rFonts w:asciiTheme="minorHAnsi" w:eastAsiaTheme="minorEastAsia" w:hAnsiTheme="minorHAnsi" w:cstheme="minorBidi"/>
                <w:noProof/>
                <w:lang w:eastAsia="en-US"/>
              </w:rPr>
              <w:tab/>
            </w:r>
            <w:r w:rsidR="00A85521" w:rsidRPr="00691025">
              <w:rPr>
                <w:rStyle w:val="Hyperlink"/>
                <w:noProof/>
              </w:rPr>
              <w:t>Raman spectroscopy</w:t>
            </w:r>
            <w:r w:rsidR="00A85521">
              <w:rPr>
                <w:noProof/>
                <w:webHidden/>
              </w:rPr>
              <w:tab/>
            </w:r>
            <w:r w:rsidR="00A85521">
              <w:rPr>
                <w:rStyle w:val="Hyperlink"/>
                <w:noProof/>
                <w:rtl/>
              </w:rPr>
              <w:fldChar w:fldCharType="begin"/>
            </w:r>
            <w:r w:rsidR="00A85521">
              <w:rPr>
                <w:noProof/>
                <w:webHidden/>
              </w:rPr>
              <w:instrText xml:space="preserve"> PAGEREF _Toc522802718 \h </w:instrText>
            </w:r>
            <w:r w:rsidR="00A85521">
              <w:rPr>
                <w:rStyle w:val="Hyperlink"/>
                <w:noProof/>
                <w:rtl/>
              </w:rPr>
            </w:r>
            <w:r w:rsidR="00A85521">
              <w:rPr>
                <w:rStyle w:val="Hyperlink"/>
                <w:noProof/>
                <w:rtl/>
              </w:rPr>
              <w:fldChar w:fldCharType="separate"/>
            </w:r>
            <w:r w:rsidR="00A85521">
              <w:rPr>
                <w:noProof/>
                <w:webHidden/>
              </w:rPr>
              <w:t>11</w:t>
            </w:r>
            <w:r w:rsidR="00A85521">
              <w:rPr>
                <w:rStyle w:val="Hyperlink"/>
                <w:noProof/>
                <w:rtl/>
              </w:rPr>
              <w:fldChar w:fldCharType="end"/>
            </w:r>
          </w:hyperlink>
        </w:p>
        <w:p w:rsidR="00A85521" w:rsidRDefault="00C319FA">
          <w:pPr>
            <w:pStyle w:val="TOC3"/>
            <w:tabs>
              <w:tab w:val="left" w:pos="1320"/>
              <w:tab w:val="right" w:leader="dot" w:pos="9016"/>
            </w:tabs>
            <w:rPr>
              <w:rFonts w:asciiTheme="minorHAnsi" w:eastAsiaTheme="minorEastAsia" w:hAnsiTheme="minorHAnsi" w:cstheme="minorBidi"/>
              <w:noProof/>
              <w:lang w:eastAsia="en-US"/>
            </w:rPr>
          </w:pPr>
          <w:hyperlink w:anchor="_Toc522802719" w:history="1">
            <w:r w:rsidR="00A85521" w:rsidRPr="00691025">
              <w:rPr>
                <w:rStyle w:val="Hyperlink"/>
                <w:noProof/>
              </w:rPr>
              <w:t>1.3.1.</w:t>
            </w:r>
            <w:r w:rsidR="00A85521">
              <w:rPr>
                <w:rFonts w:asciiTheme="minorHAnsi" w:eastAsiaTheme="minorEastAsia" w:hAnsiTheme="minorHAnsi" w:cstheme="minorBidi"/>
                <w:noProof/>
                <w:lang w:eastAsia="en-US"/>
              </w:rPr>
              <w:tab/>
            </w:r>
            <w:r w:rsidR="00A85521" w:rsidRPr="00691025">
              <w:rPr>
                <w:rStyle w:val="Hyperlink"/>
                <w:noProof/>
              </w:rPr>
              <w:t>Scientific background</w:t>
            </w:r>
            <w:r w:rsidR="00A85521">
              <w:rPr>
                <w:noProof/>
                <w:webHidden/>
              </w:rPr>
              <w:tab/>
            </w:r>
            <w:r w:rsidR="00A85521">
              <w:rPr>
                <w:rStyle w:val="Hyperlink"/>
                <w:noProof/>
                <w:rtl/>
              </w:rPr>
              <w:fldChar w:fldCharType="begin"/>
            </w:r>
            <w:r w:rsidR="00A85521">
              <w:rPr>
                <w:noProof/>
                <w:webHidden/>
              </w:rPr>
              <w:instrText xml:space="preserve"> PAGEREF _Toc522802719 \h </w:instrText>
            </w:r>
            <w:r w:rsidR="00A85521">
              <w:rPr>
                <w:rStyle w:val="Hyperlink"/>
                <w:noProof/>
                <w:rtl/>
              </w:rPr>
            </w:r>
            <w:r w:rsidR="00A85521">
              <w:rPr>
                <w:rStyle w:val="Hyperlink"/>
                <w:noProof/>
                <w:rtl/>
              </w:rPr>
              <w:fldChar w:fldCharType="separate"/>
            </w:r>
            <w:r w:rsidR="00A85521">
              <w:rPr>
                <w:noProof/>
                <w:webHidden/>
              </w:rPr>
              <w:t>11</w:t>
            </w:r>
            <w:r w:rsidR="00A85521">
              <w:rPr>
                <w:rStyle w:val="Hyperlink"/>
                <w:noProof/>
                <w:rtl/>
              </w:rPr>
              <w:fldChar w:fldCharType="end"/>
            </w:r>
          </w:hyperlink>
        </w:p>
        <w:p w:rsidR="00A85521" w:rsidRDefault="00C319FA">
          <w:pPr>
            <w:pStyle w:val="TOC3"/>
            <w:tabs>
              <w:tab w:val="left" w:pos="1320"/>
              <w:tab w:val="right" w:leader="dot" w:pos="9016"/>
            </w:tabs>
            <w:rPr>
              <w:rFonts w:asciiTheme="minorHAnsi" w:eastAsiaTheme="minorEastAsia" w:hAnsiTheme="minorHAnsi" w:cstheme="minorBidi"/>
              <w:noProof/>
              <w:lang w:eastAsia="en-US"/>
            </w:rPr>
          </w:pPr>
          <w:hyperlink w:anchor="_Toc522802720" w:history="1">
            <w:r w:rsidR="00A85521" w:rsidRPr="00691025">
              <w:rPr>
                <w:rStyle w:val="Hyperlink"/>
                <w:noProof/>
              </w:rPr>
              <w:t>1.3.2.</w:t>
            </w:r>
            <w:r w:rsidR="00A85521">
              <w:rPr>
                <w:rFonts w:asciiTheme="minorHAnsi" w:eastAsiaTheme="minorEastAsia" w:hAnsiTheme="minorHAnsi" w:cstheme="minorBidi"/>
                <w:noProof/>
                <w:lang w:eastAsia="en-US"/>
              </w:rPr>
              <w:tab/>
            </w:r>
            <w:r w:rsidR="00A85521" w:rsidRPr="00691025">
              <w:rPr>
                <w:rStyle w:val="Hyperlink"/>
                <w:noProof/>
              </w:rPr>
              <w:t>Detecting bacteria with Raman spectroscopy</w:t>
            </w:r>
            <w:r w:rsidR="00A85521">
              <w:rPr>
                <w:noProof/>
                <w:webHidden/>
              </w:rPr>
              <w:tab/>
            </w:r>
            <w:r w:rsidR="00A85521">
              <w:rPr>
                <w:rStyle w:val="Hyperlink"/>
                <w:noProof/>
                <w:rtl/>
              </w:rPr>
              <w:fldChar w:fldCharType="begin"/>
            </w:r>
            <w:r w:rsidR="00A85521">
              <w:rPr>
                <w:noProof/>
                <w:webHidden/>
              </w:rPr>
              <w:instrText xml:space="preserve"> PAGEREF _Toc522802720 \h </w:instrText>
            </w:r>
            <w:r w:rsidR="00A85521">
              <w:rPr>
                <w:rStyle w:val="Hyperlink"/>
                <w:noProof/>
                <w:rtl/>
              </w:rPr>
            </w:r>
            <w:r w:rsidR="00A85521">
              <w:rPr>
                <w:rStyle w:val="Hyperlink"/>
                <w:noProof/>
                <w:rtl/>
              </w:rPr>
              <w:fldChar w:fldCharType="separate"/>
            </w:r>
            <w:r w:rsidR="00A85521">
              <w:rPr>
                <w:noProof/>
                <w:webHidden/>
              </w:rPr>
              <w:t>11</w:t>
            </w:r>
            <w:r w:rsidR="00A85521">
              <w:rPr>
                <w:rStyle w:val="Hyperlink"/>
                <w:noProof/>
                <w:rtl/>
              </w:rPr>
              <w:fldChar w:fldCharType="end"/>
            </w:r>
          </w:hyperlink>
        </w:p>
        <w:p w:rsidR="00A85521" w:rsidRDefault="00C319FA">
          <w:pPr>
            <w:pStyle w:val="TOC3"/>
            <w:tabs>
              <w:tab w:val="left" w:pos="1320"/>
              <w:tab w:val="right" w:leader="dot" w:pos="9016"/>
            </w:tabs>
            <w:rPr>
              <w:rFonts w:asciiTheme="minorHAnsi" w:eastAsiaTheme="minorEastAsia" w:hAnsiTheme="minorHAnsi" w:cstheme="minorBidi"/>
              <w:noProof/>
              <w:lang w:eastAsia="en-US"/>
            </w:rPr>
          </w:pPr>
          <w:hyperlink w:anchor="_Toc522802721" w:history="1">
            <w:r w:rsidR="00A85521" w:rsidRPr="00691025">
              <w:rPr>
                <w:rStyle w:val="Hyperlink"/>
                <w:noProof/>
              </w:rPr>
              <w:t>1.3.3.</w:t>
            </w:r>
            <w:r w:rsidR="00A85521">
              <w:rPr>
                <w:rFonts w:asciiTheme="minorHAnsi" w:eastAsiaTheme="minorEastAsia" w:hAnsiTheme="minorHAnsi" w:cstheme="minorBidi"/>
                <w:noProof/>
                <w:lang w:eastAsia="en-US"/>
              </w:rPr>
              <w:tab/>
            </w:r>
            <w:r w:rsidR="00A85521" w:rsidRPr="00691025">
              <w:rPr>
                <w:rStyle w:val="Hyperlink"/>
                <w:noProof/>
              </w:rPr>
              <w:t>Low resolution Raman spectroscopy</w:t>
            </w:r>
            <w:r w:rsidR="00A85521">
              <w:rPr>
                <w:noProof/>
                <w:webHidden/>
              </w:rPr>
              <w:tab/>
            </w:r>
            <w:r w:rsidR="00A85521">
              <w:rPr>
                <w:rStyle w:val="Hyperlink"/>
                <w:noProof/>
                <w:rtl/>
              </w:rPr>
              <w:fldChar w:fldCharType="begin"/>
            </w:r>
            <w:r w:rsidR="00A85521">
              <w:rPr>
                <w:noProof/>
                <w:webHidden/>
              </w:rPr>
              <w:instrText xml:space="preserve"> PAGEREF _Toc522802721 \h </w:instrText>
            </w:r>
            <w:r w:rsidR="00A85521">
              <w:rPr>
                <w:rStyle w:val="Hyperlink"/>
                <w:noProof/>
                <w:rtl/>
              </w:rPr>
            </w:r>
            <w:r w:rsidR="00A85521">
              <w:rPr>
                <w:rStyle w:val="Hyperlink"/>
                <w:noProof/>
                <w:rtl/>
              </w:rPr>
              <w:fldChar w:fldCharType="separate"/>
            </w:r>
            <w:r w:rsidR="00A85521">
              <w:rPr>
                <w:noProof/>
                <w:webHidden/>
              </w:rPr>
              <w:t>12</w:t>
            </w:r>
            <w:r w:rsidR="00A85521">
              <w:rPr>
                <w:rStyle w:val="Hyperlink"/>
                <w:noProof/>
                <w:rtl/>
              </w:rPr>
              <w:fldChar w:fldCharType="end"/>
            </w:r>
          </w:hyperlink>
        </w:p>
        <w:p w:rsidR="00A85521" w:rsidRDefault="00C319FA">
          <w:pPr>
            <w:pStyle w:val="TOC2"/>
            <w:bidi w:val="0"/>
            <w:rPr>
              <w:rFonts w:asciiTheme="minorHAnsi" w:eastAsiaTheme="minorEastAsia" w:hAnsiTheme="minorHAnsi" w:cstheme="minorBidi"/>
              <w:noProof/>
              <w:lang w:eastAsia="en-US"/>
            </w:rPr>
          </w:pPr>
          <w:hyperlink w:anchor="_Toc522802722" w:history="1">
            <w:r w:rsidR="00A85521" w:rsidRPr="00691025">
              <w:rPr>
                <w:rStyle w:val="Hyperlink"/>
                <w:noProof/>
              </w:rPr>
              <w:t>1.4.</w:t>
            </w:r>
            <w:r w:rsidR="00A85521">
              <w:rPr>
                <w:rFonts w:asciiTheme="minorHAnsi" w:eastAsiaTheme="minorEastAsia" w:hAnsiTheme="minorHAnsi" w:cstheme="minorBidi"/>
                <w:noProof/>
                <w:lang w:eastAsia="en-US"/>
              </w:rPr>
              <w:tab/>
            </w:r>
            <w:r w:rsidR="00A85521" w:rsidRPr="00691025">
              <w:rPr>
                <w:rStyle w:val="Hyperlink"/>
                <w:noProof/>
              </w:rPr>
              <w:t>Fluorescence spectroscopy</w:t>
            </w:r>
            <w:r w:rsidR="00A85521">
              <w:rPr>
                <w:noProof/>
                <w:webHidden/>
              </w:rPr>
              <w:tab/>
            </w:r>
            <w:r w:rsidR="00A85521">
              <w:rPr>
                <w:rStyle w:val="Hyperlink"/>
                <w:noProof/>
                <w:rtl/>
              </w:rPr>
              <w:fldChar w:fldCharType="begin"/>
            </w:r>
            <w:r w:rsidR="00A85521">
              <w:rPr>
                <w:noProof/>
                <w:webHidden/>
              </w:rPr>
              <w:instrText xml:space="preserve"> PAGEREF _Toc522802722 \h </w:instrText>
            </w:r>
            <w:r w:rsidR="00A85521">
              <w:rPr>
                <w:rStyle w:val="Hyperlink"/>
                <w:noProof/>
                <w:rtl/>
              </w:rPr>
            </w:r>
            <w:r w:rsidR="00A85521">
              <w:rPr>
                <w:rStyle w:val="Hyperlink"/>
                <w:noProof/>
                <w:rtl/>
              </w:rPr>
              <w:fldChar w:fldCharType="separate"/>
            </w:r>
            <w:r w:rsidR="00A85521">
              <w:rPr>
                <w:noProof/>
                <w:webHidden/>
              </w:rPr>
              <w:t>13</w:t>
            </w:r>
            <w:r w:rsidR="00A85521">
              <w:rPr>
                <w:rStyle w:val="Hyperlink"/>
                <w:noProof/>
                <w:rtl/>
              </w:rPr>
              <w:fldChar w:fldCharType="end"/>
            </w:r>
          </w:hyperlink>
        </w:p>
        <w:p w:rsidR="00A85521" w:rsidRDefault="00C319FA">
          <w:pPr>
            <w:pStyle w:val="TOC3"/>
            <w:tabs>
              <w:tab w:val="left" w:pos="1320"/>
              <w:tab w:val="right" w:leader="dot" w:pos="9016"/>
            </w:tabs>
            <w:rPr>
              <w:rFonts w:asciiTheme="minorHAnsi" w:eastAsiaTheme="minorEastAsia" w:hAnsiTheme="minorHAnsi" w:cstheme="minorBidi"/>
              <w:noProof/>
              <w:lang w:eastAsia="en-US"/>
            </w:rPr>
          </w:pPr>
          <w:hyperlink w:anchor="_Toc522802723" w:history="1">
            <w:r w:rsidR="00A85521" w:rsidRPr="00691025">
              <w:rPr>
                <w:rStyle w:val="Hyperlink"/>
                <w:noProof/>
              </w:rPr>
              <w:t>1.4.1.</w:t>
            </w:r>
            <w:r w:rsidR="00A85521">
              <w:rPr>
                <w:rFonts w:asciiTheme="minorHAnsi" w:eastAsiaTheme="minorEastAsia" w:hAnsiTheme="minorHAnsi" w:cstheme="minorBidi"/>
                <w:noProof/>
                <w:lang w:eastAsia="en-US"/>
              </w:rPr>
              <w:tab/>
            </w:r>
            <w:r w:rsidR="00A85521" w:rsidRPr="00691025">
              <w:rPr>
                <w:rStyle w:val="Hyperlink"/>
                <w:noProof/>
              </w:rPr>
              <w:t>Scientific background</w:t>
            </w:r>
            <w:r w:rsidR="00A85521">
              <w:rPr>
                <w:noProof/>
                <w:webHidden/>
              </w:rPr>
              <w:tab/>
            </w:r>
            <w:r w:rsidR="00A85521">
              <w:rPr>
                <w:rStyle w:val="Hyperlink"/>
                <w:noProof/>
                <w:rtl/>
              </w:rPr>
              <w:fldChar w:fldCharType="begin"/>
            </w:r>
            <w:r w:rsidR="00A85521">
              <w:rPr>
                <w:noProof/>
                <w:webHidden/>
              </w:rPr>
              <w:instrText xml:space="preserve"> PAGEREF _Toc522802723 \h </w:instrText>
            </w:r>
            <w:r w:rsidR="00A85521">
              <w:rPr>
                <w:rStyle w:val="Hyperlink"/>
                <w:noProof/>
                <w:rtl/>
              </w:rPr>
            </w:r>
            <w:r w:rsidR="00A85521">
              <w:rPr>
                <w:rStyle w:val="Hyperlink"/>
                <w:noProof/>
                <w:rtl/>
              </w:rPr>
              <w:fldChar w:fldCharType="separate"/>
            </w:r>
            <w:r w:rsidR="00A85521">
              <w:rPr>
                <w:noProof/>
                <w:webHidden/>
              </w:rPr>
              <w:t>13</w:t>
            </w:r>
            <w:r w:rsidR="00A85521">
              <w:rPr>
                <w:rStyle w:val="Hyperlink"/>
                <w:noProof/>
                <w:rtl/>
              </w:rPr>
              <w:fldChar w:fldCharType="end"/>
            </w:r>
          </w:hyperlink>
        </w:p>
        <w:p w:rsidR="00A85521" w:rsidRDefault="00C319FA">
          <w:pPr>
            <w:pStyle w:val="TOC3"/>
            <w:tabs>
              <w:tab w:val="left" w:pos="1320"/>
              <w:tab w:val="right" w:leader="dot" w:pos="9016"/>
            </w:tabs>
            <w:rPr>
              <w:rFonts w:asciiTheme="minorHAnsi" w:eastAsiaTheme="minorEastAsia" w:hAnsiTheme="minorHAnsi" w:cstheme="minorBidi"/>
              <w:noProof/>
              <w:lang w:eastAsia="en-US"/>
            </w:rPr>
          </w:pPr>
          <w:hyperlink w:anchor="_Toc522802724" w:history="1">
            <w:r w:rsidR="00A85521" w:rsidRPr="00691025">
              <w:rPr>
                <w:rStyle w:val="Hyperlink"/>
                <w:noProof/>
              </w:rPr>
              <w:t>1.4.2.</w:t>
            </w:r>
            <w:r w:rsidR="00A85521">
              <w:rPr>
                <w:rFonts w:asciiTheme="minorHAnsi" w:eastAsiaTheme="minorEastAsia" w:hAnsiTheme="minorHAnsi" w:cstheme="minorBidi"/>
                <w:noProof/>
                <w:lang w:eastAsia="en-US"/>
              </w:rPr>
              <w:tab/>
            </w:r>
            <w:r w:rsidR="00A85521" w:rsidRPr="00691025">
              <w:rPr>
                <w:rStyle w:val="Hyperlink"/>
                <w:noProof/>
              </w:rPr>
              <w:t>Uses of fluorescence for the detection of bacteria</w:t>
            </w:r>
            <w:r w:rsidR="00A85521">
              <w:rPr>
                <w:noProof/>
                <w:webHidden/>
              </w:rPr>
              <w:tab/>
            </w:r>
            <w:r w:rsidR="00A85521">
              <w:rPr>
                <w:rStyle w:val="Hyperlink"/>
                <w:noProof/>
                <w:rtl/>
              </w:rPr>
              <w:fldChar w:fldCharType="begin"/>
            </w:r>
            <w:r w:rsidR="00A85521">
              <w:rPr>
                <w:noProof/>
                <w:webHidden/>
              </w:rPr>
              <w:instrText xml:space="preserve"> PAGEREF _Toc522802724 \h </w:instrText>
            </w:r>
            <w:r w:rsidR="00A85521">
              <w:rPr>
                <w:rStyle w:val="Hyperlink"/>
                <w:noProof/>
                <w:rtl/>
              </w:rPr>
            </w:r>
            <w:r w:rsidR="00A85521">
              <w:rPr>
                <w:rStyle w:val="Hyperlink"/>
                <w:noProof/>
                <w:rtl/>
              </w:rPr>
              <w:fldChar w:fldCharType="separate"/>
            </w:r>
            <w:r w:rsidR="00A85521">
              <w:rPr>
                <w:noProof/>
                <w:webHidden/>
              </w:rPr>
              <w:t>14</w:t>
            </w:r>
            <w:r w:rsidR="00A85521">
              <w:rPr>
                <w:rStyle w:val="Hyperlink"/>
                <w:noProof/>
                <w:rtl/>
              </w:rPr>
              <w:fldChar w:fldCharType="end"/>
            </w:r>
          </w:hyperlink>
        </w:p>
        <w:p w:rsidR="00A85521" w:rsidRDefault="00C319FA">
          <w:pPr>
            <w:pStyle w:val="TOC2"/>
            <w:bidi w:val="0"/>
            <w:rPr>
              <w:rFonts w:asciiTheme="minorHAnsi" w:eastAsiaTheme="minorEastAsia" w:hAnsiTheme="minorHAnsi" w:cstheme="minorBidi"/>
              <w:noProof/>
              <w:lang w:eastAsia="en-US"/>
            </w:rPr>
          </w:pPr>
          <w:hyperlink w:anchor="_Toc522802725" w:history="1">
            <w:r w:rsidR="00A85521" w:rsidRPr="00691025">
              <w:rPr>
                <w:rStyle w:val="Hyperlink"/>
                <w:noProof/>
              </w:rPr>
              <w:t>1.5.</w:t>
            </w:r>
            <w:r w:rsidR="00A85521">
              <w:rPr>
                <w:rFonts w:asciiTheme="minorHAnsi" w:eastAsiaTheme="minorEastAsia" w:hAnsiTheme="minorHAnsi" w:cstheme="minorBidi"/>
                <w:noProof/>
                <w:lang w:eastAsia="en-US"/>
              </w:rPr>
              <w:tab/>
            </w:r>
            <w:r w:rsidR="00A85521" w:rsidRPr="00691025">
              <w:rPr>
                <w:rStyle w:val="Hyperlink"/>
                <w:noProof/>
              </w:rPr>
              <w:t>Multivariate data analysis</w:t>
            </w:r>
            <w:r w:rsidR="00A85521">
              <w:rPr>
                <w:noProof/>
                <w:webHidden/>
              </w:rPr>
              <w:tab/>
            </w:r>
            <w:r w:rsidR="00A85521">
              <w:rPr>
                <w:rStyle w:val="Hyperlink"/>
                <w:noProof/>
                <w:rtl/>
              </w:rPr>
              <w:fldChar w:fldCharType="begin"/>
            </w:r>
            <w:r w:rsidR="00A85521">
              <w:rPr>
                <w:noProof/>
                <w:webHidden/>
              </w:rPr>
              <w:instrText xml:space="preserve"> PAGEREF _Toc522802725 \h </w:instrText>
            </w:r>
            <w:r w:rsidR="00A85521">
              <w:rPr>
                <w:rStyle w:val="Hyperlink"/>
                <w:noProof/>
                <w:rtl/>
              </w:rPr>
            </w:r>
            <w:r w:rsidR="00A85521">
              <w:rPr>
                <w:rStyle w:val="Hyperlink"/>
                <w:noProof/>
                <w:rtl/>
              </w:rPr>
              <w:fldChar w:fldCharType="separate"/>
            </w:r>
            <w:r w:rsidR="00A85521">
              <w:rPr>
                <w:noProof/>
                <w:webHidden/>
              </w:rPr>
              <w:t>16</w:t>
            </w:r>
            <w:r w:rsidR="00A85521">
              <w:rPr>
                <w:rStyle w:val="Hyperlink"/>
                <w:noProof/>
                <w:rtl/>
              </w:rPr>
              <w:fldChar w:fldCharType="end"/>
            </w:r>
          </w:hyperlink>
        </w:p>
        <w:p w:rsidR="00A85521" w:rsidRDefault="00C319FA">
          <w:pPr>
            <w:pStyle w:val="TOC1"/>
            <w:tabs>
              <w:tab w:val="left" w:pos="440"/>
              <w:tab w:val="right" w:leader="dot" w:pos="9016"/>
            </w:tabs>
            <w:rPr>
              <w:rFonts w:asciiTheme="minorHAnsi" w:eastAsiaTheme="minorEastAsia" w:hAnsiTheme="minorHAnsi" w:cstheme="minorBidi"/>
              <w:noProof/>
              <w:lang w:eastAsia="en-US"/>
            </w:rPr>
          </w:pPr>
          <w:hyperlink w:anchor="_Toc522802726" w:history="1">
            <w:r w:rsidR="00A85521" w:rsidRPr="00691025">
              <w:rPr>
                <w:rStyle w:val="Hyperlink"/>
                <w:noProof/>
              </w:rPr>
              <w:t>2.</w:t>
            </w:r>
            <w:r w:rsidR="00A85521">
              <w:rPr>
                <w:rFonts w:asciiTheme="minorHAnsi" w:eastAsiaTheme="minorEastAsia" w:hAnsiTheme="minorHAnsi" w:cstheme="minorBidi"/>
                <w:noProof/>
                <w:lang w:eastAsia="en-US"/>
              </w:rPr>
              <w:tab/>
            </w:r>
            <w:r w:rsidR="00A85521" w:rsidRPr="00691025">
              <w:rPr>
                <w:rStyle w:val="Hyperlink"/>
                <w:noProof/>
              </w:rPr>
              <w:t>Research objectives</w:t>
            </w:r>
            <w:r w:rsidR="00A85521">
              <w:rPr>
                <w:noProof/>
                <w:webHidden/>
              </w:rPr>
              <w:tab/>
            </w:r>
            <w:r w:rsidR="00A85521">
              <w:rPr>
                <w:rStyle w:val="Hyperlink"/>
                <w:noProof/>
                <w:rtl/>
              </w:rPr>
              <w:fldChar w:fldCharType="begin"/>
            </w:r>
            <w:r w:rsidR="00A85521">
              <w:rPr>
                <w:noProof/>
                <w:webHidden/>
              </w:rPr>
              <w:instrText xml:space="preserve"> PAGEREF _Toc522802726 \h </w:instrText>
            </w:r>
            <w:r w:rsidR="00A85521">
              <w:rPr>
                <w:rStyle w:val="Hyperlink"/>
                <w:noProof/>
                <w:rtl/>
              </w:rPr>
            </w:r>
            <w:r w:rsidR="00A85521">
              <w:rPr>
                <w:rStyle w:val="Hyperlink"/>
                <w:noProof/>
                <w:rtl/>
              </w:rPr>
              <w:fldChar w:fldCharType="separate"/>
            </w:r>
            <w:r w:rsidR="00A85521">
              <w:rPr>
                <w:noProof/>
                <w:webHidden/>
              </w:rPr>
              <w:t>17</w:t>
            </w:r>
            <w:r w:rsidR="00A85521">
              <w:rPr>
                <w:rStyle w:val="Hyperlink"/>
                <w:noProof/>
                <w:rtl/>
              </w:rPr>
              <w:fldChar w:fldCharType="end"/>
            </w:r>
          </w:hyperlink>
        </w:p>
        <w:p w:rsidR="00A85521" w:rsidRDefault="00C319FA">
          <w:pPr>
            <w:pStyle w:val="TOC1"/>
            <w:tabs>
              <w:tab w:val="left" w:pos="440"/>
              <w:tab w:val="right" w:leader="dot" w:pos="9016"/>
            </w:tabs>
            <w:rPr>
              <w:rFonts w:asciiTheme="minorHAnsi" w:eastAsiaTheme="minorEastAsia" w:hAnsiTheme="minorHAnsi" w:cstheme="minorBidi"/>
              <w:noProof/>
              <w:lang w:eastAsia="en-US"/>
            </w:rPr>
          </w:pPr>
          <w:hyperlink w:anchor="_Toc522802727" w:history="1">
            <w:r w:rsidR="00A85521" w:rsidRPr="00691025">
              <w:rPr>
                <w:rStyle w:val="Hyperlink"/>
                <w:noProof/>
              </w:rPr>
              <w:t>3.</w:t>
            </w:r>
            <w:r w:rsidR="00A85521">
              <w:rPr>
                <w:rFonts w:asciiTheme="minorHAnsi" w:eastAsiaTheme="minorEastAsia" w:hAnsiTheme="minorHAnsi" w:cstheme="minorBidi"/>
                <w:noProof/>
                <w:lang w:eastAsia="en-US"/>
              </w:rPr>
              <w:tab/>
            </w:r>
            <w:r w:rsidR="00A85521" w:rsidRPr="00691025">
              <w:rPr>
                <w:rStyle w:val="Hyperlink"/>
                <w:noProof/>
              </w:rPr>
              <w:t>Materials and methods</w:t>
            </w:r>
            <w:r w:rsidR="00A85521">
              <w:rPr>
                <w:noProof/>
                <w:webHidden/>
              </w:rPr>
              <w:tab/>
            </w:r>
            <w:r w:rsidR="00A85521">
              <w:rPr>
                <w:rStyle w:val="Hyperlink"/>
                <w:noProof/>
                <w:rtl/>
              </w:rPr>
              <w:fldChar w:fldCharType="begin"/>
            </w:r>
            <w:r w:rsidR="00A85521">
              <w:rPr>
                <w:noProof/>
                <w:webHidden/>
              </w:rPr>
              <w:instrText xml:space="preserve"> PAGEREF _Toc522802727 \h </w:instrText>
            </w:r>
            <w:r w:rsidR="00A85521">
              <w:rPr>
                <w:rStyle w:val="Hyperlink"/>
                <w:noProof/>
                <w:rtl/>
              </w:rPr>
            </w:r>
            <w:r w:rsidR="00A85521">
              <w:rPr>
                <w:rStyle w:val="Hyperlink"/>
                <w:noProof/>
                <w:rtl/>
              </w:rPr>
              <w:fldChar w:fldCharType="separate"/>
            </w:r>
            <w:r w:rsidR="00A85521">
              <w:rPr>
                <w:noProof/>
                <w:webHidden/>
              </w:rPr>
              <w:t>19</w:t>
            </w:r>
            <w:r w:rsidR="00A85521">
              <w:rPr>
                <w:rStyle w:val="Hyperlink"/>
                <w:noProof/>
                <w:rtl/>
              </w:rPr>
              <w:fldChar w:fldCharType="end"/>
            </w:r>
          </w:hyperlink>
        </w:p>
        <w:p w:rsidR="00A85521" w:rsidRDefault="00C319FA">
          <w:pPr>
            <w:pStyle w:val="TOC2"/>
            <w:bidi w:val="0"/>
            <w:rPr>
              <w:rFonts w:asciiTheme="minorHAnsi" w:eastAsiaTheme="minorEastAsia" w:hAnsiTheme="minorHAnsi" w:cstheme="minorBidi"/>
              <w:noProof/>
              <w:lang w:eastAsia="en-US"/>
            </w:rPr>
          </w:pPr>
          <w:hyperlink w:anchor="_Toc522802728" w:history="1">
            <w:r w:rsidR="00A85521" w:rsidRPr="00691025">
              <w:rPr>
                <w:rStyle w:val="Hyperlink"/>
                <w:noProof/>
              </w:rPr>
              <w:t>3.1.</w:t>
            </w:r>
            <w:r w:rsidR="00A85521">
              <w:rPr>
                <w:rFonts w:asciiTheme="minorHAnsi" w:eastAsiaTheme="minorEastAsia" w:hAnsiTheme="minorHAnsi" w:cstheme="minorBidi"/>
                <w:noProof/>
                <w:lang w:eastAsia="en-US"/>
              </w:rPr>
              <w:tab/>
            </w:r>
            <w:r w:rsidR="00A85521" w:rsidRPr="00691025">
              <w:rPr>
                <w:rStyle w:val="Hyperlink"/>
                <w:noProof/>
              </w:rPr>
              <w:t>Materials and chemicals used</w:t>
            </w:r>
            <w:r w:rsidR="00A85521">
              <w:rPr>
                <w:noProof/>
                <w:webHidden/>
              </w:rPr>
              <w:tab/>
            </w:r>
            <w:r w:rsidR="00A85521">
              <w:rPr>
                <w:rStyle w:val="Hyperlink"/>
                <w:noProof/>
                <w:rtl/>
              </w:rPr>
              <w:fldChar w:fldCharType="begin"/>
            </w:r>
            <w:r w:rsidR="00A85521">
              <w:rPr>
                <w:noProof/>
                <w:webHidden/>
              </w:rPr>
              <w:instrText xml:space="preserve"> PAGEREF _Toc522802728 \h </w:instrText>
            </w:r>
            <w:r w:rsidR="00A85521">
              <w:rPr>
                <w:rStyle w:val="Hyperlink"/>
                <w:noProof/>
                <w:rtl/>
              </w:rPr>
            </w:r>
            <w:r w:rsidR="00A85521">
              <w:rPr>
                <w:rStyle w:val="Hyperlink"/>
                <w:noProof/>
                <w:rtl/>
              </w:rPr>
              <w:fldChar w:fldCharType="separate"/>
            </w:r>
            <w:r w:rsidR="00A85521">
              <w:rPr>
                <w:noProof/>
                <w:webHidden/>
              </w:rPr>
              <w:t>19</w:t>
            </w:r>
            <w:r w:rsidR="00A85521">
              <w:rPr>
                <w:rStyle w:val="Hyperlink"/>
                <w:noProof/>
                <w:rtl/>
              </w:rPr>
              <w:fldChar w:fldCharType="end"/>
            </w:r>
          </w:hyperlink>
        </w:p>
        <w:p w:rsidR="00A85521" w:rsidRDefault="00C319FA">
          <w:pPr>
            <w:pStyle w:val="TOC2"/>
            <w:bidi w:val="0"/>
            <w:rPr>
              <w:rFonts w:asciiTheme="minorHAnsi" w:eastAsiaTheme="minorEastAsia" w:hAnsiTheme="minorHAnsi" w:cstheme="minorBidi"/>
              <w:noProof/>
              <w:lang w:eastAsia="en-US"/>
            </w:rPr>
          </w:pPr>
          <w:hyperlink w:anchor="_Toc522802729" w:history="1">
            <w:r w:rsidR="00A85521" w:rsidRPr="00691025">
              <w:rPr>
                <w:rStyle w:val="Hyperlink"/>
                <w:noProof/>
              </w:rPr>
              <w:t>3.2.</w:t>
            </w:r>
            <w:r w:rsidR="00A85521">
              <w:rPr>
                <w:rFonts w:asciiTheme="minorHAnsi" w:eastAsiaTheme="minorEastAsia" w:hAnsiTheme="minorHAnsi" w:cstheme="minorBidi"/>
                <w:noProof/>
                <w:lang w:eastAsia="en-US"/>
              </w:rPr>
              <w:tab/>
            </w:r>
            <w:r w:rsidR="00A85521" w:rsidRPr="00691025">
              <w:rPr>
                <w:rStyle w:val="Hyperlink"/>
                <w:noProof/>
              </w:rPr>
              <w:t>Bacterial Strains</w:t>
            </w:r>
            <w:r w:rsidR="00A85521">
              <w:rPr>
                <w:noProof/>
                <w:webHidden/>
              </w:rPr>
              <w:tab/>
            </w:r>
            <w:r w:rsidR="00A85521">
              <w:rPr>
                <w:rStyle w:val="Hyperlink"/>
                <w:noProof/>
                <w:rtl/>
              </w:rPr>
              <w:fldChar w:fldCharType="begin"/>
            </w:r>
            <w:r w:rsidR="00A85521">
              <w:rPr>
                <w:noProof/>
                <w:webHidden/>
              </w:rPr>
              <w:instrText xml:space="preserve"> PAGEREF _Toc522802729 \h </w:instrText>
            </w:r>
            <w:r w:rsidR="00A85521">
              <w:rPr>
                <w:rStyle w:val="Hyperlink"/>
                <w:noProof/>
                <w:rtl/>
              </w:rPr>
            </w:r>
            <w:r w:rsidR="00A85521">
              <w:rPr>
                <w:rStyle w:val="Hyperlink"/>
                <w:noProof/>
                <w:rtl/>
              </w:rPr>
              <w:fldChar w:fldCharType="separate"/>
            </w:r>
            <w:r w:rsidR="00A85521">
              <w:rPr>
                <w:noProof/>
                <w:webHidden/>
              </w:rPr>
              <w:t>19</w:t>
            </w:r>
            <w:r w:rsidR="00A85521">
              <w:rPr>
                <w:rStyle w:val="Hyperlink"/>
                <w:noProof/>
                <w:rtl/>
              </w:rPr>
              <w:fldChar w:fldCharType="end"/>
            </w:r>
          </w:hyperlink>
        </w:p>
        <w:p w:rsidR="00A85521" w:rsidRDefault="00C319FA">
          <w:pPr>
            <w:pStyle w:val="TOC2"/>
            <w:bidi w:val="0"/>
            <w:rPr>
              <w:rFonts w:asciiTheme="minorHAnsi" w:eastAsiaTheme="minorEastAsia" w:hAnsiTheme="minorHAnsi" w:cstheme="minorBidi"/>
              <w:noProof/>
              <w:lang w:eastAsia="en-US"/>
            </w:rPr>
          </w:pPr>
          <w:hyperlink w:anchor="_Toc522802730" w:history="1">
            <w:r w:rsidR="00A85521" w:rsidRPr="00691025">
              <w:rPr>
                <w:rStyle w:val="Hyperlink"/>
                <w:noProof/>
              </w:rPr>
              <w:t>3.3.</w:t>
            </w:r>
            <w:r w:rsidR="00A85521">
              <w:rPr>
                <w:rFonts w:asciiTheme="minorHAnsi" w:eastAsiaTheme="minorEastAsia" w:hAnsiTheme="minorHAnsi" w:cstheme="minorBidi"/>
                <w:noProof/>
                <w:lang w:eastAsia="en-US"/>
              </w:rPr>
              <w:tab/>
            </w:r>
            <w:r w:rsidR="00A85521" w:rsidRPr="00691025">
              <w:rPr>
                <w:rStyle w:val="Hyperlink"/>
                <w:noProof/>
              </w:rPr>
              <w:t>Optical density to bacterial concentration calibration</w:t>
            </w:r>
            <w:r w:rsidR="00A85521">
              <w:rPr>
                <w:noProof/>
                <w:webHidden/>
              </w:rPr>
              <w:tab/>
            </w:r>
            <w:r w:rsidR="00A85521">
              <w:rPr>
                <w:rStyle w:val="Hyperlink"/>
                <w:noProof/>
                <w:rtl/>
              </w:rPr>
              <w:fldChar w:fldCharType="begin"/>
            </w:r>
            <w:r w:rsidR="00A85521">
              <w:rPr>
                <w:noProof/>
                <w:webHidden/>
              </w:rPr>
              <w:instrText xml:space="preserve"> PAGEREF _Toc522802730 \h </w:instrText>
            </w:r>
            <w:r w:rsidR="00A85521">
              <w:rPr>
                <w:rStyle w:val="Hyperlink"/>
                <w:noProof/>
                <w:rtl/>
              </w:rPr>
            </w:r>
            <w:r w:rsidR="00A85521">
              <w:rPr>
                <w:rStyle w:val="Hyperlink"/>
                <w:noProof/>
                <w:rtl/>
              </w:rPr>
              <w:fldChar w:fldCharType="separate"/>
            </w:r>
            <w:r w:rsidR="00A85521">
              <w:rPr>
                <w:noProof/>
                <w:webHidden/>
              </w:rPr>
              <w:t>19</w:t>
            </w:r>
            <w:r w:rsidR="00A85521">
              <w:rPr>
                <w:rStyle w:val="Hyperlink"/>
                <w:noProof/>
                <w:rtl/>
              </w:rPr>
              <w:fldChar w:fldCharType="end"/>
            </w:r>
          </w:hyperlink>
        </w:p>
        <w:p w:rsidR="00A85521" w:rsidRDefault="00C319FA">
          <w:pPr>
            <w:pStyle w:val="TOC2"/>
            <w:bidi w:val="0"/>
            <w:rPr>
              <w:rFonts w:asciiTheme="minorHAnsi" w:eastAsiaTheme="minorEastAsia" w:hAnsiTheme="minorHAnsi" w:cstheme="minorBidi"/>
              <w:noProof/>
              <w:lang w:eastAsia="en-US"/>
            </w:rPr>
          </w:pPr>
          <w:hyperlink w:anchor="_Toc522802731" w:history="1">
            <w:r w:rsidR="00A85521" w:rsidRPr="00691025">
              <w:rPr>
                <w:rStyle w:val="Hyperlink"/>
                <w:noProof/>
              </w:rPr>
              <w:t>3.4.</w:t>
            </w:r>
            <w:r w:rsidR="00A85521">
              <w:rPr>
                <w:rFonts w:asciiTheme="minorHAnsi" w:eastAsiaTheme="minorEastAsia" w:hAnsiTheme="minorHAnsi" w:cstheme="minorBidi"/>
                <w:noProof/>
                <w:lang w:eastAsia="en-US"/>
              </w:rPr>
              <w:tab/>
            </w:r>
            <w:r w:rsidR="00A85521" w:rsidRPr="00691025">
              <w:rPr>
                <w:rStyle w:val="Hyperlink"/>
                <w:noProof/>
              </w:rPr>
              <w:t>Preparation of L- tryptophan solution</w:t>
            </w:r>
            <w:r w:rsidR="00A85521">
              <w:rPr>
                <w:noProof/>
                <w:webHidden/>
              </w:rPr>
              <w:tab/>
            </w:r>
            <w:r w:rsidR="00A85521">
              <w:rPr>
                <w:rStyle w:val="Hyperlink"/>
                <w:noProof/>
                <w:rtl/>
              </w:rPr>
              <w:fldChar w:fldCharType="begin"/>
            </w:r>
            <w:r w:rsidR="00A85521">
              <w:rPr>
                <w:noProof/>
                <w:webHidden/>
              </w:rPr>
              <w:instrText xml:space="preserve"> PAGEREF _Toc522802731 \h </w:instrText>
            </w:r>
            <w:r w:rsidR="00A85521">
              <w:rPr>
                <w:rStyle w:val="Hyperlink"/>
                <w:noProof/>
                <w:rtl/>
              </w:rPr>
            </w:r>
            <w:r w:rsidR="00A85521">
              <w:rPr>
                <w:rStyle w:val="Hyperlink"/>
                <w:noProof/>
                <w:rtl/>
              </w:rPr>
              <w:fldChar w:fldCharType="separate"/>
            </w:r>
            <w:r w:rsidR="00A85521">
              <w:rPr>
                <w:noProof/>
                <w:webHidden/>
              </w:rPr>
              <w:t>20</w:t>
            </w:r>
            <w:r w:rsidR="00A85521">
              <w:rPr>
                <w:rStyle w:val="Hyperlink"/>
                <w:noProof/>
                <w:rtl/>
              </w:rPr>
              <w:fldChar w:fldCharType="end"/>
            </w:r>
          </w:hyperlink>
        </w:p>
        <w:p w:rsidR="00A85521" w:rsidRDefault="00C319FA">
          <w:pPr>
            <w:pStyle w:val="TOC2"/>
            <w:bidi w:val="0"/>
            <w:rPr>
              <w:rFonts w:asciiTheme="minorHAnsi" w:eastAsiaTheme="minorEastAsia" w:hAnsiTheme="minorHAnsi" w:cstheme="minorBidi"/>
              <w:noProof/>
              <w:lang w:eastAsia="en-US"/>
            </w:rPr>
          </w:pPr>
          <w:hyperlink w:anchor="_Toc522802732" w:history="1">
            <w:r w:rsidR="00A85521" w:rsidRPr="00691025">
              <w:rPr>
                <w:rStyle w:val="Hyperlink"/>
                <w:noProof/>
              </w:rPr>
              <w:t>3.5</w:t>
            </w:r>
            <w:r w:rsidR="00A85521">
              <w:rPr>
                <w:rFonts w:asciiTheme="minorHAnsi" w:eastAsiaTheme="minorEastAsia" w:hAnsiTheme="minorHAnsi" w:cstheme="minorBidi"/>
                <w:noProof/>
                <w:lang w:eastAsia="en-US"/>
              </w:rPr>
              <w:tab/>
            </w:r>
            <w:r w:rsidR="00A85521" w:rsidRPr="00691025">
              <w:rPr>
                <w:rStyle w:val="Hyperlink"/>
                <w:noProof/>
              </w:rPr>
              <w:t>Groundwater samples</w:t>
            </w:r>
            <w:r w:rsidR="00A85521">
              <w:rPr>
                <w:noProof/>
                <w:webHidden/>
              </w:rPr>
              <w:tab/>
            </w:r>
            <w:r w:rsidR="00A85521">
              <w:rPr>
                <w:rStyle w:val="Hyperlink"/>
                <w:noProof/>
                <w:rtl/>
              </w:rPr>
              <w:fldChar w:fldCharType="begin"/>
            </w:r>
            <w:r w:rsidR="00A85521">
              <w:rPr>
                <w:noProof/>
                <w:webHidden/>
              </w:rPr>
              <w:instrText xml:space="preserve"> PAGEREF _Toc522802732 \h </w:instrText>
            </w:r>
            <w:r w:rsidR="00A85521">
              <w:rPr>
                <w:rStyle w:val="Hyperlink"/>
                <w:noProof/>
                <w:rtl/>
              </w:rPr>
            </w:r>
            <w:r w:rsidR="00A85521">
              <w:rPr>
                <w:rStyle w:val="Hyperlink"/>
                <w:noProof/>
                <w:rtl/>
              </w:rPr>
              <w:fldChar w:fldCharType="separate"/>
            </w:r>
            <w:r w:rsidR="00A85521">
              <w:rPr>
                <w:noProof/>
                <w:webHidden/>
              </w:rPr>
              <w:t>20</w:t>
            </w:r>
            <w:r w:rsidR="00A85521">
              <w:rPr>
                <w:rStyle w:val="Hyperlink"/>
                <w:noProof/>
                <w:rtl/>
              </w:rPr>
              <w:fldChar w:fldCharType="end"/>
            </w:r>
          </w:hyperlink>
        </w:p>
        <w:p w:rsidR="00A85521" w:rsidRDefault="00C319FA">
          <w:pPr>
            <w:pStyle w:val="TOC2"/>
            <w:bidi w:val="0"/>
            <w:rPr>
              <w:rFonts w:asciiTheme="minorHAnsi" w:eastAsiaTheme="minorEastAsia" w:hAnsiTheme="minorHAnsi" w:cstheme="minorBidi"/>
              <w:noProof/>
              <w:lang w:eastAsia="en-US"/>
            </w:rPr>
          </w:pPr>
          <w:hyperlink w:anchor="_Toc522802733" w:history="1">
            <w:r w:rsidR="00A85521" w:rsidRPr="00691025">
              <w:rPr>
                <w:rStyle w:val="Hyperlink"/>
                <w:noProof/>
              </w:rPr>
              <w:t>3.5.2 Testing sampled ground water according to standard methods in a certified lab</w:t>
            </w:r>
            <w:r w:rsidR="00A85521">
              <w:rPr>
                <w:noProof/>
                <w:webHidden/>
              </w:rPr>
              <w:tab/>
            </w:r>
            <w:r w:rsidR="00A85521">
              <w:rPr>
                <w:rStyle w:val="Hyperlink"/>
                <w:noProof/>
                <w:rtl/>
              </w:rPr>
              <w:fldChar w:fldCharType="begin"/>
            </w:r>
            <w:r w:rsidR="00A85521">
              <w:rPr>
                <w:noProof/>
                <w:webHidden/>
              </w:rPr>
              <w:instrText xml:space="preserve"> PAGEREF _Toc522802733 \h </w:instrText>
            </w:r>
            <w:r w:rsidR="00A85521">
              <w:rPr>
                <w:rStyle w:val="Hyperlink"/>
                <w:noProof/>
                <w:rtl/>
              </w:rPr>
            </w:r>
            <w:r w:rsidR="00A85521">
              <w:rPr>
                <w:rStyle w:val="Hyperlink"/>
                <w:noProof/>
                <w:rtl/>
              </w:rPr>
              <w:fldChar w:fldCharType="separate"/>
            </w:r>
            <w:r w:rsidR="00A85521">
              <w:rPr>
                <w:noProof/>
                <w:webHidden/>
              </w:rPr>
              <w:t>21</w:t>
            </w:r>
            <w:r w:rsidR="00A85521">
              <w:rPr>
                <w:rStyle w:val="Hyperlink"/>
                <w:noProof/>
                <w:rtl/>
              </w:rPr>
              <w:fldChar w:fldCharType="end"/>
            </w:r>
          </w:hyperlink>
        </w:p>
        <w:p w:rsidR="00A85521" w:rsidRDefault="00C319FA">
          <w:pPr>
            <w:pStyle w:val="TOC2"/>
            <w:bidi w:val="0"/>
            <w:rPr>
              <w:rFonts w:asciiTheme="minorHAnsi" w:eastAsiaTheme="minorEastAsia" w:hAnsiTheme="minorHAnsi" w:cstheme="minorBidi"/>
              <w:noProof/>
              <w:lang w:eastAsia="en-US"/>
            </w:rPr>
          </w:pPr>
          <w:hyperlink w:anchor="_Toc522802734" w:history="1">
            <w:r w:rsidR="00A85521" w:rsidRPr="00691025">
              <w:rPr>
                <w:rStyle w:val="Hyperlink"/>
                <w:noProof/>
              </w:rPr>
              <w:t>3.6</w:t>
            </w:r>
            <w:r w:rsidR="00A85521">
              <w:rPr>
                <w:rFonts w:asciiTheme="minorHAnsi" w:eastAsiaTheme="minorEastAsia" w:hAnsiTheme="minorHAnsi" w:cstheme="minorBidi"/>
                <w:noProof/>
                <w:lang w:eastAsia="en-US"/>
              </w:rPr>
              <w:tab/>
            </w:r>
            <w:r w:rsidR="00A85521" w:rsidRPr="00691025">
              <w:rPr>
                <w:rStyle w:val="Hyperlink"/>
                <w:noProof/>
              </w:rPr>
              <w:t>Low resolution Raman spectroscopy measurements</w:t>
            </w:r>
            <w:r w:rsidR="00A85521">
              <w:rPr>
                <w:noProof/>
                <w:webHidden/>
              </w:rPr>
              <w:tab/>
            </w:r>
            <w:r w:rsidR="00A85521">
              <w:rPr>
                <w:rStyle w:val="Hyperlink"/>
                <w:noProof/>
                <w:rtl/>
              </w:rPr>
              <w:fldChar w:fldCharType="begin"/>
            </w:r>
            <w:r w:rsidR="00A85521">
              <w:rPr>
                <w:noProof/>
                <w:webHidden/>
              </w:rPr>
              <w:instrText xml:space="preserve"> PAGEREF _Toc522802734 \h </w:instrText>
            </w:r>
            <w:r w:rsidR="00A85521">
              <w:rPr>
                <w:rStyle w:val="Hyperlink"/>
                <w:noProof/>
                <w:rtl/>
              </w:rPr>
            </w:r>
            <w:r w:rsidR="00A85521">
              <w:rPr>
                <w:rStyle w:val="Hyperlink"/>
                <w:noProof/>
                <w:rtl/>
              </w:rPr>
              <w:fldChar w:fldCharType="separate"/>
            </w:r>
            <w:r w:rsidR="00A85521">
              <w:rPr>
                <w:noProof/>
                <w:webHidden/>
              </w:rPr>
              <w:t>21</w:t>
            </w:r>
            <w:r w:rsidR="00A85521">
              <w:rPr>
                <w:rStyle w:val="Hyperlink"/>
                <w:noProof/>
                <w:rtl/>
              </w:rPr>
              <w:fldChar w:fldCharType="end"/>
            </w:r>
          </w:hyperlink>
        </w:p>
        <w:p w:rsidR="00A85521" w:rsidRDefault="00C319FA">
          <w:pPr>
            <w:pStyle w:val="TOC2"/>
            <w:bidi w:val="0"/>
            <w:rPr>
              <w:rFonts w:asciiTheme="minorHAnsi" w:eastAsiaTheme="minorEastAsia" w:hAnsiTheme="minorHAnsi" w:cstheme="minorBidi"/>
              <w:noProof/>
              <w:lang w:eastAsia="en-US"/>
            </w:rPr>
          </w:pPr>
          <w:hyperlink w:anchor="_Toc522802735" w:history="1">
            <w:r w:rsidR="00A85521" w:rsidRPr="00691025">
              <w:rPr>
                <w:rStyle w:val="Hyperlink"/>
                <w:noProof/>
              </w:rPr>
              <w:t>3.6.1</w:t>
            </w:r>
            <w:r w:rsidR="00A85521">
              <w:rPr>
                <w:rFonts w:asciiTheme="minorHAnsi" w:eastAsiaTheme="minorEastAsia" w:hAnsiTheme="minorHAnsi" w:cstheme="minorBidi"/>
                <w:noProof/>
                <w:lang w:eastAsia="en-US"/>
              </w:rPr>
              <w:tab/>
            </w:r>
            <w:r w:rsidR="00A85521" w:rsidRPr="00691025">
              <w:rPr>
                <w:rStyle w:val="Hyperlink"/>
                <w:noProof/>
              </w:rPr>
              <w:t>Sample preparation for scanning with Raman spectrometer</w:t>
            </w:r>
            <w:r w:rsidR="00A85521">
              <w:rPr>
                <w:noProof/>
                <w:webHidden/>
              </w:rPr>
              <w:tab/>
            </w:r>
            <w:r w:rsidR="00A85521">
              <w:rPr>
                <w:rStyle w:val="Hyperlink"/>
                <w:noProof/>
                <w:rtl/>
              </w:rPr>
              <w:fldChar w:fldCharType="begin"/>
            </w:r>
            <w:r w:rsidR="00A85521">
              <w:rPr>
                <w:noProof/>
                <w:webHidden/>
              </w:rPr>
              <w:instrText xml:space="preserve"> PAGEREF _Toc522802735 \h </w:instrText>
            </w:r>
            <w:r w:rsidR="00A85521">
              <w:rPr>
                <w:rStyle w:val="Hyperlink"/>
                <w:noProof/>
                <w:rtl/>
              </w:rPr>
            </w:r>
            <w:r w:rsidR="00A85521">
              <w:rPr>
                <w:rStyle w:val="Hyperlink"/>
                <w:noProof/>
                <w:rtl/>
              </w:rPr>
              <w:fldChar w:fldCharType="separate"/>
            </w:r>
            <w:r w:rsidR="00A85521">
              <w:rPr>
                <w:noProof/>
                <w:webHidden/>
              </w:rPr>
              <w:t>21</w:t>
            </w:r>
            <w:r w:rsidR="00A85521">
              <w:rPr>
                <w:rStyle w:val="Hyperlink"/>
                <w:noProof/>
                <w:rtl/>
              </w:rPr>
              <w:fldChar w:fldCharType="end"/>
            </w:r>
          </w:hyperlink>
        </w:p>
        <w:p w:rsidR="00A85521" w:rsidRDefault="00C319FA">
          <w:pPr>
            <w:pStyle w:val="TOC2"/>
            <w:bidi w:val="0"/>
            <w:rPr>
              <w:rFonts w:asciiTheme="minorHAnsi" w:eastAsiaTheme="minorEastAsia" w:hAnsiTheme="minorHAnsi" w:cstheme="minorBidi"/>
              <w:noProof/>
              <w:lang w:eastAsia="en-US"/>
            </w:rPr>
          </w:pPr>
          <w:hyperlink w:anchor="_Toc522802736" w:history="1">
            <w:r w:rsidR="00A85521" w:rsidRPr="00691025">
              <w:rPr>
                <w:rStyle w:val="Hyperlink"/>
                <w:noProof/>
              </w:rPr>
              <w:t>3.6.2</w:t>
            </w:r>
            <w:r w:rsidR="00A85521">
              <w:rPr>
                <w:rFonts w:asciiTheme="minorHAnsi" w:eastAsiaTheme="minorEastAsia" w:hAnsiTheme="minorHAnsi" w:cstheme="minorBidi"/>
                <w:noProof/>
                <w:lang w:eastAsia="en-US"/>
              </w:rPr>
              <w:tab/>
            </w:r>
            <w:r w:rsidR="00A85521" w:rsidRPr="00691025">
              <w:rPr>
                <w:rStyle w:val="Hyperlink"/>
                <w:noProof/>
              </w:rPr>
              <w:t>Raman Instrumentation and scanning procedure</w:t>
            </w:r>
            <w:r w:rsidR="00A85521">
              <w:rPr>
                <w:noProof/>
                <w:webHidden/>
              </w:rPr>
              <w:tab/>
            </w:r>
            <w:r w:rsidR="00A85521">
              <w:rPr>
                <w:rStyle w:val="Hyperlink"/>
                <w:noProof/>
                <w:rtl/>
              </w:rPr>
              <w:fldChar w:fldCharType="begin"/>
            </w:r>
            <w:r w:rsidR="00A85521">
              <w:rPr>
                <w:noProof/>
                <w:webHidden/>
              </w:rPr>
              <w:instrText xml:space="preserve"> PAGEREF _Toc522802736 \h </w:instrText>
            </w:r>
            <w:r w:rsidR="00A85521">
              <w:rPr>
                <w:rStyle w:val="Hyperlink"/>
                <w:noProof/>
                <w:rtl/>
              </w:rPr>
            </w:r>
            <w:r w:rsidR="00A85521">
              <w:rPr>
                <w:rStyle w:val="Hyperlink"/>
                <w:noProof/>
                <w:rtl/>
              </w:rPr>
              <w:fldChar w:fldCharType="separate"/>
            </w:r>
            <w:r w:rsidR="00A85521">
              <w:rPr>
                <w:noProof/>
                <w:webHidden/>
              </w:rPr>
              <w:t>22</w:t>
            </w:r>
            <w:r w:rsidR="00A85521">
              <w:rPr>
                <w:rStyle w:val="Hyperlink"/>
                <w:noProof/>
                <w:rtl/>
              </w:rPr>
              <w:fldChar w:fldCharType="end"/>
            </w:r>
          </w:hyperlink>
        </w:p>
        <w:p w:rsidR="00A85521" w:rsidRDefault="00C319FA">
          <w:pPr>
            <w:pStyle w:val="TOC2"/>
            <w:bidi w:val="0"/>
            <w:rPr>
              <w:rFonts w:asciiTheme="minorHAnsi" w:eastAsiaTheme="minorEastAsia" w:hAnsiTheme="minorHAnsi" w:cstheme="minorBidi"/>
              <w:noProof/>
              <w:lang w:eastAsia="en-US"/>
            </w:rPr>
          </w:pPr>
          <w:hyperlink w:anchor="_Toc522802737" w:history="1">
            <w:r w:rsidR="00A85521" w:rsidRPr="00691025">
              <w:rPr>
                <w:rStyle w:val="Hyperlink"/>
                <w:noProof/>
              </w:rPr>
              <w:t>3.6.3</w:t>
            </w:r>
            <w:r w:rsidR="00A85521">
              <w:rPr>
                <w:rFonts w:asciiTheme="minorHAnsi" w:eastAsiaTheme="minorEastAsia" w:hAnsiTheme="minorHAnsi" w:cstheme="minorBidi"/>
                <w:noProof/>
                <w:lang w:eastAsia="en-US"/>
              </w:rPr>
              <w:tab/>
            </w:r>
            <w:r w:rsidR="00A85521" w:rsidRPr="00691025">
              <w:rPr>
                <w:rStyle w:val="Hyperlink"/>
                <w:noProof/>
              </w:rPr>
              <w:t>Survival test under sample preparation, transfer and radiation</w:t>
            </w:r>
            <w:r w:rsidR="00A85521">
              <w:rPr>
                <w:noProof/>
                <w:webHidden/>
              </w:rPr>
              <w:tab/>
            </w:r>
            <w:r w:rsidR="00A85521">
              <w:rPr>
                <w:rStyle w:val="Hyperlink"/>
                <w:noProof/>
                <w:rtl/>
              </w:rPr>
              <w:fldChar w:fldCharType="begin"/>
            </w:r>
            <w:r w:rsidR="00A85521">
              <w:rPr>
                <w:noProof/>
                <w:webHidden/>
              </w:rPr>
              <w:instrText xml:space="preserve"> PAGEREF _Toc522802737 \h </w:instrText>
            </w:r>
            <w:r w:rsidR="00A85521">
              <w:rPr>
                <w:rStyle w:val="Hyperlink"/>
                <w:noProof/>
                <w:rtl/>
              </w:rPr>
            </w:r>
            <w:r w:rsidR="00A85521">
              <w:rPr>
                <w:rStyle w:val="Hyperlink"/>
                <w:noProof/>
                <w:rtl/>
              </w:rPr>
              <w:fldChar w:fldCharType="separate"/>
            </w:r>
            <w:r w:rsidR="00A85521">
              <w:rPr>
                <w:noProof/>
                <w:webHidden/>
              </w:rPr>
              <w:t>23</w:t>
            </w:r>
            <w:r w:rsidR="00A85521">
              <w:rPr>
                <w:rStyle w:val="Hyperlink"/>
                <w:noProof/>
                <w:rtl/>
              </w:rPr>
              <w:fldChar w:fldCharType="end"/>
            </w:r>
          </w:hyperlink>
        </w:p>
        <w:p w:rsidR="00A85521" w:rsidRDefault="00C319FA">
          <w:pPr>
            <w:pStyle w:val="TOC2"/>
            <w:bidi w:val="0"/>
            <w:rPr>
              <w:rFonts w:asciiTheme="minorHAnsi" w:eastAsiaTheme="minorEastAsia" w:hAnsiTheme="minorHAnsi" w:cstheme="minorBidi"/>
              <w:noProof/>
              <w:lang w:eastAsia="en-US"/>
            </w:rPr>
          </w:pPr>
          <w:hyperlink w:anchor="_Toc522802738" w:history="1">
            <w:r w:rsidR="00A85521" w:rsidRPr="00691025">
              <w:rPr>
                <w:rStyle w:val="Hyperlink"/>
                <w:noProof/>
              </w:rPr>
              <w:t>3.7</w:t>
            </w:r>
            <w:r w:rsidR="00A85521">
              <w:rPr>
                <w:rFonts w:asciiTheme="minorHAnsi" w:eastAsiaTheme="minorEastAsia" w:hAnsiTheme="minorHAnsi" w:cstheme="minorBidi"/>
                <w:noProof/>
                <w:lang w:eastAsia="en-US"/>
              </w:rPr>
              <w:tab/>
            </w:r>
            <w:r w:rsidR="00A85521" w:rsidRPr="00691025">
              <w:rPr>
                <w:rStyle w:val="Hyperlink"/>
                <w:noProof/>
              </w:rPr>
              <w:t>Fluorescence spectroscopy measurements</w:t>
            </w:r>
            <w:r w:rsidR="00A85521">
              <w:rPr>
                <w:noProof/>
                <w:webHidden/>
              </w:rPr>
              <w:tab/>
            </w:r>
            <w:r w:rsidR="00A85521">
              <w:rPr>
                <w:rStyle w:val="Hyperlink"/>
                <w:noProof/>
                <w:rtl/>
              </w:rPr>
              <w:fldChar w:fldCharType="begin"/>
            </w:r>
            <w:r w:rsidR="00A85521">
              <w:rPr>
                <w:noProof/>
                <w:webHidden/>
              </w:rPr>
              <w:instrText xml:space="preserve"> PAGEREF _Toc522802738 \h </w:instrText>
            </w:r>
            <w:r w:rsidR="00A85521">
              <w:rPr>
                <w:rStyle w:val="Hyperlink"/>
                <w:noProof/>
                <w:rtl/>
              </w:rPr>
            </w:r>
            <w:r w:rsidR="00A85521">
              <w:rPr>
                <w:rStyle w:val="Hyperlink"/>
                <w:noProof/>
                <w:rtl/>
              </w:rPr>
              <w:fldChar w:fldCharType="separate"/>
            </w:r>
            <w:r w:rsidR="00A85521">
              <w:rPr>
                <w:noProof/>
                <w:webHidden/>
              </w:rPr>
              <w:t>23</w:t>
            </w:r>
            <w:r w:rsidR="00A85521">
              <w:rPr>
                <w:rStyle w:val="Hyperlink"/>
                <w:noProof/>
                <w:rtl/>
              </w:rPr>
              <w:fldChar w:fldCharType="end"/>
            </w:r>
          </w:hyperlink>
        </w:p>
        <w:p w:rsidR="00A85521" w:rsidRDefault="00C319FA">
          <w:pPr>
            <w:pStyle w:val="TOC2"/>
            <w:bidi w:val="0"/>
            <w:rPr>
              <w:rFonts w:asciiTheme="minorHAnsi" w:eastAsiaTheme="minorEastAsia" w:hAnsiTheme="minorHAnsi" w:cstheme="minorBidi"/>
              <w:noProof/>
              <w:lang w:eastAsia="en-US"/>
            </w:rPr>
          </w:pPr>
          <w:hyperlink w:anchor="_Toc522802739" w:history="1">
            <w:r w:rsidR="00A85521" w:rsidRPr="00691025">
              <w:rPr>
                <w:rStyle w:val="Hyperlink"/>
                <w:noProof/>
              </w:rPr>
              <w:t>3.8</w:t>
            </w:r>
            <w:r w:rsidR="00A85521">
              <w:rPr>
                <w:rFonts w:asciiTheme="minorHAnsi" w:eastAsiaTheme="minorEastAsia" w:hAnsiTheme="minorHAnsi" w:cstheme="minorBidi"/>
                <w:noProof/>
                <w:lang w:eastAsia="en-US"/>
              </w:rPr>
              <w:tab/>
            </w:r>
            <w:r w:rsidR="00A85521" w:rsidRPr="00691025">
              <w:rPr>
                <w:rStyle w:val="Hyperlink"/>
                <w:noProof/>
              </w:rPr>
              <w:t>Statistical analysis</w:t>
            </w:r>
            <w:r w:rsidR="00A85521">
              <w:rPr>
                <w:noProof/>
                <w:webHidden/>
              </w:rPr>
              <w:tab/>
            </w:r>
            <w:r w:rsidR="00A85521">
              <w:rPr>
                <w:rStyle w:val="Hyperlink"/>
                <w:noProof/>
                <w:rtl/>
              </w:rPr>
              <w:fldChar w:fldCharType="begin"/>
            </w:r>
            <w:r w:rsidR="00A85521">
              <w:rPr>
                <w:noProof/>
                <w:webHidden/>
              </w:rPr>
              <w:instrText xml:space="preserve"> PAGEREF _Toc522802739 \h </w:instrText>
            </w:r>
            <w:r w:rsidR="00A85521">
              <w:rPr>
                <w:rStyle w:val="Hyperlink"/>
                <w:noProof/>
                <w:rtl/>
              </w:rPr>
            </w:r>
            <w:r w:rsidR="00A85521">
              <w:rPr>
                <w:rStyle w:val="Hyperlink"/>
                <w:noProof/>
                <w:rtl/>
              </w:rPr>
              <w:fldChar w:fldCharType="separate"/>
            </w:r>
            <w:r w:rsidR="00A85521">
              <w:rPr>
                <w:noProof/>
                <w:webHidden/>
              </w:rPr>
              <w:t>23</w:t>
            </w:r>
            <w:r w:rsidR="00A85521">
              <w:rPr>
                <w:rStyle w:val="Hyperlink"/>
                <w:noProof/>
                <w:rtl/>
              </w:rPr>
              <w:fldChar w:fldCharType="end"/>
            </w:r>
          </w:hyperlink>
        </w:p>
        <w:p w:rsidR="00A85521" w:rsidRDefault="00C319FA">
          <w:pPr>
            <w:pStyle w:val="TOC2"/>
            <w:bidi w:val="0"/>
            <w:rPr>
              <w:rFonts w:asciiTheme="minorHAnsi" w:eastAsiaTheme="minorEastAsia" w:hAnsiTheme="minorHAnsi" w:cstheme="minorBidi"/>
              <w:noProof/>
              <w:lang w:eastAsia="en-US"/>
            </w:rPr>
          </w:pPr>
          <w:hyperlink w:anchor="_Toc522802740" w:history="1">
            <w:r w:rsidR="00A85521" w:rsidRPr="00691025">
              <w:rPr>
                <w:rStyle w:val="Hyperlink"/>
                <w:noProof/>
              </w:rPr>
              <w:t>3.8.1</w:t>
            </w:r>
            <w:r w:rsidR="00A85521">
              <w:rPr>
                <w:rFonts w:asciiTheme="minorHAnsi" w:eastAsiaTheme="minorEastAsia" w:hAnsiTheme="minorHAnsi" w:cstheme="minorBidi"/>
                <w:noProof/>
                <w:lang w:eastAsia="en-US"/>
              </w:rPr>
              <w:tab/>
            </w:r>
            <w:r w:rsidR="00A85521" w:rsidRPr="00691025">
              <w:rPr>
                <w:rStyle w:val="Hyperlink"/>
                <w:noProof/>
              </w:rPr>
              <w:t>Mathematical sample preparation – preprocessing</w:t>
            </w:r>
            <w:r w:rsidR="00A85521">
              <w:rPr>
                <w:noProof/>
                <w:webHidden/>
              </w:rPr>
              <w:tab/>
            </w:r>
            <w:r w:rsidR="00A85521">
              <w:rPr>
                <w:rStyle w:val="Hyperlink"/>
                <w:noProof/>
                <w:rtl/>
              </w:rPr>
              <w:fldChar w:fldCharType="begin"/>
            </w:r>
            <w:r w:rsidR="00A85521">
              <w:rPr>
                <w:noProof/>
                <w:webHidden/>
              </w:rPr>
              <w:instrText xml:space="preserve"> PAGEREF _Toc522802740 \h </w:instrText>
            </w:r>
            <w:r w:rsidR="00A85521">
              <w:rPr>
                <w:rStyle w:val="Hyperlink"/>
                <w:noProof/>
                <w:rtl/>
              </w:rPr>
            </w:r>
            <w:r w:rsidR="00A85521">
              <w:rPr>
                <w:rStyle w:val="Hyperlink"/>
                <w:noProof/>
                <w:rtl/>
              </w:rPr>
              <w:fldChar w:fldCharType="separate"/>
            </w:r>
            <w:r w:rsidR="00A85521">
              <w:rPr>
                <w:noProof/>
                <w:webHidden/>
              </w:rPr>
              <w:t>23</w:t>
            </w:r>
            <w:r w:rsidR="00A85521">
              <w:rPr>
                <w:rStyle w:val="Hyperlink"/>
                <w:noProof/>
                <w:rtl/>
              </w:rPr>
              <w:fldChar w:fldCharType="end"/>
            </w:r>
          </w:hyperlink>
        </w:p>
        <w:p w:rsidR="00A85521" w:rsidRDefault="00C319FA">
          <w:pPr>
            <w:pStyle w:val="TOC2"/>
            <w:bidi w:val="0"/>
            <w:rPr>
              <w:rFonts w:asciiTheme="minorHAnsi" w:eastAsiaTheme="minorEastAsia" w:hAnsiTheme="minorHAnsi" w:cstheme="minorBidi"/>
              <w:noProof/>
              <w:lang w:eastAsia="en-US"/>
            </w:rPr>
          </w:pPr>
          <w:hyperlink w:anchor="_Toc522802741" w:history="1">
            <w:r w:rsidR="00A85521" w:rsidRPr="00691025">
              <w:rPr>
                <w:rStyle w:val="Hyperlink"/>
                <w:noProof/>
              </w:rPr>
              <w:t>3.8.2</w:t>
            </w:r>
            <w:r w:rsidR="00A85521">
              <w:rPr>
                <w:rFonts w:asciiTheme="minorHAnsi" w:eastAsiaTheme="minorEastAsia" w:hAnsiTheme="minorHAnsi" w:cstheme="minorBidi"/>
                <w:noProof/>
                <w:lang w:eastAsia="en-US"/>
              </w:rPr>
              <w:tab/>
            </w:r>
            <w:r w:rsidR="00A85521" w:rsidRPr="00691025">
              <w:rPr>
                <w:rStyle w:val="Hyperlink"/>
                <w:noProof/>
              </w:rPr>
              <w:t>Partial Least Squares treatment of the collected spectral experimental data</w:t>
            </w:r>
            <w:r w:rsidR="00A85521">
              <w:rPr>
                <w:noProof/>
                <w:webHidden/>
              </w:rPr>
              <w:tab/>
            </w:r>
            <w:r w:rsidR="00A85521">
              <w:rPr>
                <w:rStyle w:val="Hyperlink"/>
                <w:noProof/>
                <w:rtl/>
              </w:rPr>
              <w:fldChar w:fldCharType="begin"/>
            </w:r>
            <w:r w:rsidR="00A85521">
              <w:rPr>
                <w:noProof/>
                <w:webHidden/>
              </w:rPr>
              <w:instrText xml:space="preserve"> PAGEREF _Toc522802741 \h </w:instrText>
            </w:r>
            <w:r w:rsidR="00A85521">
              <w:rPr>
                <w:rStyle w:val="Hyperlink"/>
                <w:noProof/>
                <w:rtl/>
              </w:rPr>
            </w:r>
            <w:r w:rsidR="00A85521">
              <w:rPr>
                <w:rStyle w:val="Hyperlink"/>
                <w:noProof/>
                <w:rtl/>
              </w:rPr>
              <w:fldChar w:fldCharType="separate"/>
            </w:r>
            <w:r w:rsidR="00A85521">
              <w:rPr>
                <w:noProof/>
                <w:webHidden/>
              </w:rPr>
              <w:t>24</w:t>
            </w:r>
            <w:r w:rsidR="00A85521">
              <w:rPr>
                <w:rStyle w:val="Hyperlink"/>
                <w:noProof/>
                <w:rtl/>
              </w:rPr>
              <w:fldChar w:fldCharType="end"/>
            </w:r>
          </w:hyperlink>
        </w:p>
        <w:p w:rsidR="00A85521" w:rsidRDefault="00C319FA">
          <w:pPr>
            <w:pStyle w:val="TOC1"/>
            <w:tabs>
              <w:tab w:val="left" w:pos="440"/>
              <w:tab w:val="right" w:leader="dot" w:pos="9016"/>
            </w:tabs>
            <w:rPr>
              <w:rFonts w:asciiTheme="minorHAnsi" w:eastAsiaTheme="minorEastAsia" w:hAnsiTheme="minorHAnsi" w:cstheme="minorBidi"/>
              <w:noProof/>
              <w:lang w:eastAsia="en-US"/>
            </w:rPr>
          </w:pPr>
          <w:hyperlink w:anchor="_Toc522802742" w:history="1">
            <w:r w:rsidR="00A85521" w:rsidRPr="00691025">
              <w:rPr>
                <w:rStyle w:val="Hyperlink"/>
                <w:noProof/>
              </w:rPr>
              <w:t>4</w:t>
            </w:r>
            <w:r w:rsidR="00A85521">
              <w:rPr>
                <w:rFonts w:asciiTheme="minorHAnsi" w:eastAsiaTheme="minorEastAsia" w:hAnsiTheme="minorHAnsi" w:cstheme="minorBidi"/>
                <w:noProof/>
                <w:lang w:eastAsia="en-US"/>
              </w:rPr>
              <w:tab/>
            </w:r>
            <w:r w:rsidR="00A85521" w:rsidRPr="00691025">
              <w:rPr>
                <w:rStyle w:val="Hyperlink"/>
                <w:noProof/>
              </w:rPr>
              <w:t>Results and discussion</w:t>
            </w:r>
            <w:r w:rsidR="00A85521">
              <w:rPr>
                <w:noProof/>
                <w:webHidden/>
              </w:rPr>
              <w:tab/>
            </w:r>
            <w:r w:rsidR="00A85521">
              <w:rPr>
                <w:rStyle w:val="Hyperlink"/>
                <w:noProof/>
                <w:rtl/>
              </w:rPr>
              <w:fldChar w:fldCharType="begin"/>
            </w:r>
            <w:r w:rsidR="00A85521">
              <w:rPr>
                <w:noProof/>
                <w:webHidden/>
              </w:rPr>
              <w:instrText xml:space="preserve"> PAGEREF _Toc522802742 \h </w:instrText>
            </w:r>
            <w:r w:rsidR="00A85521">
              <w:rPr>
                <w:rStyle w:val="Hyperlink"/>
                <w:noProof/>
                <w:rtl/>
              </w:rPr>
            </w:r>
            <w:r w:rsidR="00A85521">
              <w:rPr>
                <w:rStyle w:val="Hyperlink"/>
                <w:noProof/>
                <w:rtl/>
              </w:rPr>
              <w:fldChar w:fldCharType="separate"/>
            </w:r>
            <w:r w:rsidR="00A85521">
              <w:rPr>
                <w:noProof/>
                <w:webHidden/>
              </w:rPr>
              <w:t>26</w:t>
            </w:r>
            <w:r w:rsidR="00A85521">
              <w:rPr>
                <w:rStyle w:val="Hyperlink"/>
                <w:noProof/>
                <w:rtl/>
              </w:rPr>
              <w:fldChar w:fldCharType="end"/>
            </w:r>
          </w:hyperlink>
        </w:p>
        <w:p w:rsidR="00A85521" w:rsidRDefault="00C319FA">
          <w:pPr>
            <w:pStyle w:val="TOC2"/>
            <w:bidi w:val="0"/>
            <w:rPr>
              <w:rFonts w:asciiTheme="minorHAnsi" w:eastAsiaTheme="minorEastAsia" w:hAnsiTheme="minorHAnsi" w:cstheme="minorBidi"/>
              <w:noProof/>
              <w:lang w:eastAsia="en-US"/>
            </w:rPr>
          </w:pPr>
          <w:hyperlink w:anchor="_Toc522802743" w:history="1">
            <w:r w:rsidR="00A85521" w:rsidRPr="00691025">
              <w:rPr>
                <w:rStyle w:val="Hyperlink"/>
                <w:noProof/>
              </w:rPr>
              <w:t>4.1</w:t>
            </w:r>
            <w:r w:rsidR="00A85521">
              <w:rPr>
                <w:rFonts w:asciiTheme="minorHAnsi" w:eastAsiaTheme="minorEastAsia" w:hAnsiTheme="minorHAnsi" w:cstheme="minorBidi"/>
                <w:noProof/>
                <w:lang w:eastAsia="en-US"/>
              </w:rPr>
              <w:tab/>
            </w:r>
            <w:r w:rsidR="00A85521" w:rsidRPr="00691025">
              <w:rPr>
                <w:rStyle w:val="Hyperlink"/>
                <w:noProof/>
              </w:rPr>
              <w:t>Use of Raman Spectroscopy for quantification of microorganisms and species differentiation</w:t>
            </w:r>
            <w:r w:rsidR="00A85521">
              <w:rPr>
                <w:noProof/>
                <w:webHidden/>
              </w:rPr>
              <w:tab/>
            </w:r>
            <w:r w:rsidR="00A85521">
              <w:rPr>
                <w:rStyle w:val="Hyperlink"/>
                <w:noProof/>
                <w:rtl/>
              </w:rPr>
              <w:fldChar w:fldCharType="begin"/>
            </w:r>
            <w:r w:rsidR="00A85521">
              <w:rPr>
                <w:noProof/>
                <w:webHidden/>
              </w:rPr>
              <w:instrText xml:space="preserve"> PAGEREF _Toc522802743 \h </w:instrText>
            </w:r>
            <w:r w:rsidR="00A85521">
              <w:rPr>
                <w:rStyle w:val="Hyperlink"/>
                <w:noProof/>
                <w:rtl/>
              </w:rPr>
            </w:r>
            <w:r w:rsidR="00A85521">
              <w:rPr>
                <w:rStyle w:val="Hyperlink"/>
                <w:noProof/>
                <w:rtl/>
              </w:rPr>
              <w:fldChar w:fldCharType="separate"/>
            </w:r>
            <w:r w:rsidR="00A85521">
              <w:rPr>
                <w:noProof/>
                <w:webHidden/>
              </w:rPr>
              <w:t>26</w:t>
            </w:r>
            <w:r w:rsidR="00A85521">
              <w:rPr>
                <w:rStyle w:val="Hyperlink"/>
                <w:noProof/>
                <w:rtl/>
              </w:rPr>
              <w:fldChar w:fldCharType="end"/>
            </w:r>
          </w:hyperlink>
        </w:p>
        <w:p w:rsidR="00A85521" w:rsidRDefault="00C319FA">
          <w:pPr>
            <w:pStyle w:val="TOC3"/>
            <w:tabs>
              <w:tab w:val="left" w:pos="1100"/>
              <w:tab w:val="right" w:leader="dot" w:pos="9016"/>
            </w:tabs>
            <w:rPr>
              <w:rFonts w:asciiTheme="minorHAnsi" w:eastAsiaTheme="minorEastAsia" w:hAnsiTheme="minorHAnsi" w:cstheme="minorBidi"/>
              <w:noProof/>
              <w:lang w:eastAsia="en-US"/>
            </w:rPr>
          </w:pPr>
          <w:hyperlink w:anchor="_Toc522802744" w:history="1">
            <w:r w:rsidR="00A85521" w:rsidRPr="00691025">
              <w:rPr>
                <w:rStyle w:val="Hyperlink"/>
                <w:noProof/>
              </w:rPr>
              <w:t>4.1.1</w:t>
            </w:r>
            <w:r w:rsidR="00A85521">
              <w:rPr>
                <w:rFonts w:asciiTheme="minorHAnsi" w:eastAsiaTheme="minorEastAsia" w:hAnsiTheme="minorHAnsi" w:cstheme="minorBidi"/>
                <w:noProof/>
                <w:lang w:eastAsia="en-US"/>
              </w:rPr>
              <w:tab/>
            </w:r>
            <w:r w:rsidR="00A85521" w:rsidRPr="00691025">
              <w:rPr>
                <w:rStyle w:val="Hyperlink"/>
                <w:noProof/>
              </w:rPr>
              <w:t>PLS model</w:t>
            </w:r>
            <w:r w:rsidR="00A85521">
              <w:rPr>
                <w:noProof/>
                <w:webHidden/>
              </w:rPr>
              <w:tab/>
            </w:r>
            <w:r w:rsidR="00A85521">
              <w:rPr>
                <w:rStyle w:val="Hyperlink"/>
                <w:noProof/>
                <w:rtl/>
              </w:rPr>
              <w:fldChar w:fldCharType="begin"/>
            </w:r>
            <w:r w:rsidR="00A85521">
              <w:rPr>
                <w:noProof/>
                <w:webHidden/>
              </w:rPr>
              <w:instrText xml:space="preserve"> PAGEREF _Toc522802744 \h </w:instrText>
            </w:r>
            <w:r w:rsidR="00A85521">
              <w:rPr>
                <w:rStyle w:val="Hyperlink"/>
                <w:noProof/>
                <w:rtl/>
              </w:rPr>
            </w:r>
            <w:r w:rsidR="00A85521">
              <w:rPr>
                <w:rStyle w:val="Hyperlink"/>
                <w:noProof/>
                <w:rtl/>
              </w:rPr>
              <w:fldChar w:fldCharType="separate"/>
            </w:r>
            <w:r w:rsidR="00A85521">
              <w:rPr>
                <w:noProof/>
                <w:webHidden/>
              </w:rPr>
              <w:t>26</w:t>
            </w:r>
            <w:r w:rsidR="00A85521">
              <w:rPr>
                <w:rStyle w:val="Hyperlink"/>
                <w:noProof/>
                <w:rtl/>
              </w:rPr>
              <w:fldChar w:fldCharType="end"/>
            </w:r>
          </w:hyperlink>
        </w:p>
        <w:p w:rsidR="00A85521" w:rsidRDefault="00C319FA">
          <w:pPr>
            <w:pStyle w:val="TOC3"/>
            <w:tabs>
              <w:tab w:val="left" w:pos="1100"/>
              <w:tab w:val="right" w:leader="dot" w:pos="9016"/>
            </w:tabs>
            <w:rPr>
              <w:rFonts w:asciiTheme="minorHAnsi" w:eastAsiaTheme="minorEastAsia" w:hAnsiTheme="minorHAnsi" w:cstheme="minorBidi"/>
              <w:noProof/>
              <w:lang w:eastAsia="en-US"/>
            </w:rPr>
          </w:pPr>
          <w:hyperlink w:anchor="_Toc522802745" w:history="1">
            <w:r w:rsidR="00A85521" w:rsidRPr="00691025">
              <w:rPr>
                <w:rStyle w:val="Hyperlink"/>
                <w:noProof/>
              </w:rPr>
              <w:t>4.1.2</w:t>
            </w:r>
            <w:r w:rsidR="00A85521">
              <w:rPr>
                <w:rFonts w:asciiTheme="minorHAnsi" w:eastAsiaTheme="minorEastAsia" w:hAnsiTheme="minorHAnsi" w:cstheme="minorBidi"/>
                <w:noProof/>
                <w:lang w:eastAsia="en-US"/>
              </w:rPr>
              <w:tab/>
            </w:r>
            <w:r w:rsidR="00A85521" w:rsidRPr="00691025">
              <w:rPr>
                <w:rStyle w:val="Hyperlink"/>
                <w:noProof/>
              </w:rPr>
              <w:t>Establishing detection thresholds</w:t>
            </w:r>
            <w:r w:rsidR="00A85521">
              <w:rPr>
                <w:noProof/>
                <w:webHidden/>
              </w:rPr>
              <w:tab/>
            </w:r>
            <w:r w:rsidR="00A85521">
              <w:rPr>
                <w:rStyle w:val="Hyperlink"/>
                <w:noProof/>
                <w:rtl/>
              </w:rPr>
              <w:fldChar w:fldCharType="begin"/>
            </w:r>
            <w:r w:rsidR="00A85521">
              <w:rPr>
                <w:noProof/>
                <w:webHidden/>
              </w:rPr>
              <w:instrText xml:space="preserve"> PAGEREF _Toc522802745 \h </w:instrText>
            </w:r>
            <w:r w:rsidR="00A85521">
              <w:rPr>
                <w:rStyle w:val="Hyperlink"/>
                <w:noProof/>
                <w:rtl/>
              </w:rPr>
            </w:r>
            <w:r w:rsidR="00A85521">
              <w:rPr>
                <w:rStyle w:val="Hyperlink"/>
                <w:noProof/>
                <w:rtl/>
              </w:rPr>
              <w:fldChar w:fldCharType="separate"/>
            </w:r>
            <w:r w:rsidR="00A85521">
              <w:rPr>
                <w:noProof/>
                <w:webHidden/>
              </w:rPr>
              <w:t>27</w:t>
            </w:r>
            <w:r w:rsidR="00A85521">
              <w:rPr>
                <w:rStyle w:val="Hyperlink"/>
                <w:noProof/>
                <w:rtl/>
              </w:rPr>
              <w:fldChar w:fldCharType="end"/>
            </w:r>
          </w:hyperlink>
        </w:p>
        <w:p w:rsidR="00A85521" w:rsidRDefault="00C319FA">
          <w:pPr>
            <w:pStyle w:val="TOC3"/>
            <w:tabs>
              <w:tab w:val="left" w:pos="1100"/>
              <w:tab w:val="right" w:leader="dot" w:pos="9016"/>
            </w:tabs>
            <w:rPr>
              <w:rFonts w:asciiTheme="minorHAnsi" w:eastAsiaTheme="minorEastAsia" w:hAnsiTheme="minorHAnsi" w:cstheme="minorBidi"/>
              <w:noProof/>
              <w:lang w:eastAsia="en-US"/>
            </w:rPr>
          </w:pPr>
          <w:hyperlink w:anchor="_Toc522802746" w:history="1">
            <w:r w:rsidR="00A85521" w:rsidRPr="00691025">
              <w:rPr>
                <w:rStyle w:val="Hyperlink"/>
                <w:noProof/>
              </w:rPr>
              <w:t>4.1.3</w:t>
            </w:r>
            <w:r w:rsidR="00A85521">
              <w:rPr>
                <w:rFonts w:asciiTheme="minorHAnsi" w:eastAsiaTheme="minorEastAsia" w:hAnsiTheme="minorHAnsi" w:cstheme="minorBidi"/>
                <w:noProof/>
                <w:lang w:eastAsia="en-US"/>
              </w:rPr>
              <w:tab/>
            </w:r>
            <w:r w:rsidR="00A85521" w:rsidRPr="00691025">
              <w:rPr>
                <w:rStyle w:val="Hyperlink"/>
                <w:noProof/>
              </w:rPr>
              <w:t>Differentiation between species</w:t>
            </w:r>
            <w:r w:rsidR="00A85521">
              <w:rPr>
                <w:noProof/>
                <w:webHidden/>
              </w:rPr>
              <w:tab/>
            </w:r>
            <w:r w:rsidR="00A85521">
              <w:rPr>
                <w:rStyle w:val="Hyperlink"/>
                <w:noProof/>
                <w:rtl/>
              </w:rPr>
              <w:fldChar w:fldCharType="begin"/>
            </w:r>
            <w:r w:rsidR="00A85521">
              <w:rPr>
                <w:noProof/>
                <w:webHidden/>
              </w:rPr>
              <w:instrText xml:space="preserve"> PAGEREF _Toc522802746 \h </w:instrText>
            </w:r>
            <w:r w:rsidR="00A85521">
              <w:rPr>
                <w:rStyle w:val="Hyperlink"/>
                <w:noProof/>
                <w:rtl/>
              </w:rPr>
            </w:r>
            <w:r w:rsidR="00A85521">
              <w:rPr>
                <w:rStyle w:val="Hyperlink"/>
                <w:noProof/>
                <w:rtl/>
              </w:rPr>
              <w:fldChar w:fldCharType="separate"/>
            </w:r>
            <w:r w:rsidR="00A85521">
              <w:rPr>
                <w:noProof/>
                <w:webHidden/>
              </w:rPr>
              <w:t>28</w:t>
            </w:r>
            <w:r w:rsidR="00A85521">
              <w:rPr>
                <w:rStyle w:val="Hyperlink"/>
                <w:noProof/>
                <w:rtl/>
              </w:rPr>
              <w:fldChar w:fldCharType="end"/>
            </w:r>
          </w:hyperlink>
        </w:p>
        <w:p w:rsidR="00A85521" w:rsidRDefault="00C319FA">
          <w:pPr>
            <w:pStyle w:val="TOC2"/>
            <w:bidi w:val="0"/>
            <w:rPr>
              <w:rFonts w:asciiTheme="minorHAnsi" w:eastAsiaTheme="minorEastAsia" w:hAnsiTheme="minorHAnsi" w:cstheme="minorBidi"/>
              <w:noProof/>
              <w:lang w:eastAsia="en-US"/>
            </w:rPr>
          </w:pPr>
          <w:hyperlink w:anchor="_Toc522802747" w:history="1">
            <w:r w:rsidR="00A85521" w:rsidRPr="00691025">
              <w:rPr>
                <w:rStyle w:val="Hyperlink"/>
                <w:noProof/>
              </w:rPr>
              <w:t>4.2</w:t>
            </w:r>
            <w:r w:rsidR="00A85521">
              <w:rPr>
                <w:rFonts w:asciiTheme="minorHAnsi" w:eastAsiaTheme="minorEastAsia" w:hAnsiTheme="minorHAnsi" w:cstheme="minorBidi"/>
                <w:noProof/>
                <w:lang w:eastAsia="en-US"/>
              </w:rPr>
              <w:tab/>
            </w:r>
            <w:r w:rsidR="00A85521" w:rsidRPr="00691025">
              <w:rPr>
                <w:rStyle w:val="Hyperlink"/>
                <w:noProof/>
              </w:rPr>
              <w:t>Use of fluorescence spectroscopy for quantification of microorganisms and species differentiation</w:t>
            </w:r>
            <w:r w:rsidR="00A85521">
              <w:rPr>
                <w:noProof/>
                <w:webHidden/>
              </w:rPr>
              <w:tab/>
            </w:r>
            <w:r w:rsidR="00A85521">
              <w:rPr>
                <w:rStyle w:val="Hyperlink"/>
                <w:noProof/>
                <w:rtl/>
              </w:rPr>
              <w:fldChar w:fldCharType="begin"/>
            </w:r>
            <w:r w:rsidR="00A85521">
              <w:rPr>
                <w:noProof/>
                <w:webHidden/>
              </w:rPr>
              <w:instrText xml:space="preserve"> PAGEREF _Toc522802747 \h </w:instrText>
            </w:r>
            <w:r w:rsidR="00A85521">
              <w:rPr>
                <w:rStyle w:val="Hyperlink"/>
                <w:noProof/>
                <w:rtl/>
              </w:rPr>
            </w:r>
            <w:r w:rsidR="00A85521">
              <w:rPr>
                <w:rStyle w:val="Hyperlink"/>
                <w:noProof/>
                <w:rtl/>
              </w:rPr>
              <w:fldChar w:fldCharType="separate"/>
            </w:r>
            <w:r w:rsidR="00A85521">
              <w:rPr>
                <w:noProof/>
                <w:webHidden/>
              </w:rPr>
              <w:t>30</w:t>
            </w:r>
            <w:r w:rsidR="00A85521">
              <w:rPr>
                <w:rStyle w:val="Hyperlink"/>
                <w:noProof/>
                <w:rtl/>
              </w:rPr>
              <w:fldChar w:fldCharType="end"/>
            </w:r>
          </w:hyperlink>
        </w:p>
        <w:p w:rsidR="00A85521" w:rsidRDefault="00C319FA">
          <w:pPr>
            <w:pStyle w:val="TOC3"/>
            <w:tabs>
              <w:tab w:val="left" w:pos="1100"/>
              <w:tab w:val="right" w:leader="dot" w:pos="9016"/>
            </w:tabs>
            <w:rPr>
              <w:rFonts w:asciiTheme="minorHAnsi" w:eastAsiaTheme="minorEastAsia" w:hAnsiTheme="minorHAnsi" w:cstheme="minorBidi"/>
              <w:noProof/>
              <w:lang w:eastAsia="en-US"/>
            </w:rPr>
          </w:pPr>
          <w:hyperlink w:anchor="_Toc522802748" w:history="1">
            <w:r w:rsidR="00A85521" w:rsidRPr="00691025">
              <w:rPr>
                <w:rStyle w:val="Hyperlink"/>
                <w:noProof/>
              </w:rPr>
              <w:t>4.2.1</w:t>
            </w:r>
            <w:r w:rsidR="00A85521">
              <w:rPr>
                <w:rFonts w:asciiTheme="minorHAnsi" w:eastAsiaTheme="minorEastAsia" w:hAnsiTheme="minorHAnsi" w:cstheme="minorBidi"/>
                <w:noProof/>
                <w:lang w:eastAsia="en-US"/>
              </w:rPr>
              <w:tab/>
            </w:r>
            <w:r w:rsidR="00A85521" w:rsidRPr="00691025">
              <w:rPr>
                <w:rStyle w:val="Hyperlink"/>
                <w:noProof/>
              </w:rPr>
              <w:t>Fluorescence emission of microorganisms examined at a single excitation/emission wavelength pair</w:t>
            </w:r>
            <w:r w:rsidR="00A85521">
              <w:rPr>
                <w:noProof/>
                <w:webHidden/>
              </w:rPr>
              <w:tab/>
            </w:r>
            <w:r w:rsidR="00A85521">
              <w:rPr>
                <w:rStyle w:val="Hyperlink"/>
                <w:noProof/>
                <w:rtl/>
              </w:rPr>
              <w:fldChar w:fldCharType="begin"/>
            </w:r>
            <w:r w:rsidR="00A85521">
              <w:rPr>
                <w:noProof/>
                <w:webHidden/>
              </w:rPr>
              <w:instrText xml:space="preserve"> PAGEREF _Toc522802748 \h </w:instrText>
            </w:r>
            <w:r w:rsidR="00A85521">
              <w:rPr>
                <w:rStyle w:val="Hyperlink"/>
                <w:noProof/>
                <w:rtl/>
              </w:rPr>
            </w:r>
            <w:r w:rsidR="00A85521">
              <w:rPr>
                <w:rStyle w:val="Hyperlink"/>
                <w:noProof/>
                <w:rtl/>
              </w:rPr>
              <w:fldChar w:fldCharType="separate"/>
            </w:r>
            <w:r w:rsidR="00A85521">
              <w:rPr>
                <w:noProof/>
                <w:webHidden/>
              </w:rPr>
              <w:t>30</w:t>
            </w:r>
            <w:r w:rsidR="00A85521">
              <w:rPr>
                <w:rStyle w:val="Hyperlink"/>
                <w:noProof/>
                <w:rtl/>
              </w:rPr>
              <w:fldChar w:fldCharType="end"/>
            </w:r>
          </w:hyperlink>
        </w:p>
        <w:p w:rsidR="00A85521" w:rsidRDefault="00C319FA">
          <w:pPr>
            <w:pStyle w:val="TOC3"/>
            <w:tabs>
              <w:tab w:val="left" w:pos="1100"/>
              <w:tab w:val="right" w:leader="dot" w:pos="9016"/>
            </w:tabs>
            <w:rPr>
              <w:rFonts w:asciiTheme="minorHAnsi" w:eastAsiaTheme="minorEastAsia" w:hAnsiTheme="minorHAnsi" w:cstheme="minorBidi"/>
              <w:noProof/>
              <w:lang w:eastAsia="en-US"/>
            </w:rPr>
          </w:pPr>
          <w:hyperlink w:anchor="_Toc522802749" w:history="1">
            <w:r w:rsidR="00A85521" w:rsidRPr="00691025">
              <w:rPr>
                <w:rStyle w:val="Hyperlink"/>
                <w:noProof/>
              </w:rPr>
              <w:t>4.2.2</w:t>
            </w:r>
            <w:r w:rsidR="00A85521">
              <w:rPr>
                <w:rFonts w:asciiTheme="minorHAnsi" w:eastAsiaTheme="minorEastAsia" w:hAnsiTheme="minorHAnsi" w:cstheme="minorBidi"/>
                <w:noProof/>
                <w:lang w:eastAsia="en-US"/>
              </w:rPr>
              <w:tab/>
            </w:r>
            <w:r w:rsidR="00A85521" w:rsidRPr="00691025">
              <w:rPr>
                <w:rStyle w:val="Hyperlink"/>
                <w:noProof/>
              </w:rPr>
              <w:t>Multispectral fluorescence spectroscopy and PLS analysis</w:t>
            </w:r>
            <w:r w:rsidR="00A85521">
              <w:rPr>
                <w:noProof/>
                <w:webHidden/>
              </w:rPr>
              <w:tab/>
            </w:r>
            <w:r w:rsidR="00A85521">
              <w:rPr>
                <w:rStyle w:val="Hyperlink"/>
                <w:noProof/>
                <w:rtl/>
              </w:rPr>
              <w:fldChar w:fldCharType="begin"/>
            </w:r>
            <w:r w:rsidR="00A85521">
              <w:rPr>
                <w:noProof/>
                <w:webHidden/>
              </w:rPr>
              <w:instrText xml:space="preserve"> PAGEREF _Toc522802749 \h </w:instrText>
            </w:r>
            <w:r w:rsidR="00A85521">
              <w:rPr>
                <w:rStyle w:val="Hyperlink"/>
                <w:noProof/>
                <w:rtl/>
              </w:rPr>
            </w:r>
            <w:r w:rsidR="00A85521">
              <w:rPr>
                <w:rStyle w:val="Hyperlink"/>
                <w:noProof/>
                <w:rtl/>
              </w:rPr>
              <w:fldChar w:fldCharType="separate"/>
            </w:r>
            <w:r w:rsidR="00A85521">
              <w:rPr>
                <w:noProof/>
                <w:webHidden/>
              </w:rPr>
              <w:t>36</w:t>
            </w:r>
            <w:r w:rsidR="00A85521">
              <w:rPr>
                <w:rStyle w:val="Hyperlink"/>
                <w:noProof/>
                <w:rtl/>
              </w:rPr>
              <w:fldChar w:fldCharType="end"/>
            </w:r>
          </w:hyperlink>
        </w:p>
        <w:p w:rsidR="00A85521" w:rsidRDefault="00C319FA">
          <w:pPr>
            <w:pStyle w:val="TOC3"/>
            <w:tabs>
              <w:tab w:val="left" w:pos="1100"/>
              <w:tab w:val="right" w:leader="dot" w:pos="9016"/>
            </w:tabs>
            <w:rPr>
              <w:rFonts w:asciiTheme="minorHAnsi" w:eastAsiaTheme="minorEastAsia" w:hAnsiTheme="minorHAnsi" w:cstheme="minorBidi"/>
              <w:noProof/>
              <w:lang w:eastAsia="en-US"/>
            </w:rPr>
          </w:pPr>
          <w:hyperlink w:anchor="_Toc522802750" w:history="1">
            <w:r w:rsidR="00A85521" w:rsidRPr="00691025">
              <w:rPr>
                <w:rStyle w:val="Hyperlink"/>
                <w:noProof/>
              </w:rPr>
              <w:t>4.2.3</w:t>
            </w:r>
            <w:r w:rsidR="00A85521">
              <w:rPr>
                <w:rFonts w:asciiTheme="minorHAnsi" w:eastAsiaTheme="minorEastAsia" w:hAnsiTheme="minorHAnsi" w:cstheme="minorBidi"/>
                <w:noProof/>
                <w:lang w:eastAsia="en-US"/>
              </w:rPr>
              <w:tab/>
            </w:r>
            <w:r w:rsidR="00A85521" w:rsidRPr="00691025">
              <w:rPr>
                <w:rStyle w:val="Hyperlink"/>
                <w:noProof/>
              </w:rPr>
              <w:t>Spectral fingerprints based on PLS model variable importance</w:t>
            </w:r>
            <w:r w:rsidR="00A85521">
              <w:rPr>
                <w:noProof/>
                <w:webHidden/>
              </w:rPr>
              <w:tab/>
            </w:r>
            <w:r w:rsidR="00A85521">
              <w:rPr>
                <w:rStyle w:val="Hyperlink"/>
                <w:noProof/>
                <w:rtl/>
              </w:rPr>
              <w:fldChar w:fldCharType="begin"/>
            </w:r>
            <w:r w:rsidR="00A85521">
              <w:rPr>
                <w:noProof/>
                <w:webHidden/>
              </w:rPr>
              <w:instrText xml:space="preserve"> PAGEREF _Toc522802750 \h </w:instrText>
            </w:r>
            <w:r w:rsidR="00A85521">
              <w:rPr>
                <w:rStyle w:val="Hyperlink"/>
                <w:noProof/>
                <w:rtl/>
              </w:rPr>
            </w:r>
            <w:r w:rsidR="00A85521">
              <w:rPr>
                <w:rStyle w:val="Hyperlink"/>
                <w:noProof/>
                <w:rtl/>
              </w:rPr>
              <w:fldChar w:fldCharType="separate"/>
            </w:r>
            <w:r w:rsidR="00A85521">
              <w:rPr>
                <w:noProof/>
                <w:webHidden/>
              </w:rPr>
              <w:t>43</w:t>
            </w:r>
            <w:r w:rsidR="00A85521">
              <w:rPr>
                <w:rStyle w:val="Hyperlink"/>
                <w:noProof/>
                <w:rtl/>
              </w:rPr>
              <w:fldChar w:fldCharType="end"/>
            </w:r>
          </w:hyperlink>
        </w:p>
        <w:p w:rsidR="00A85521" w:rsidRDefault="00C319FA">
          <w:pPr>
            <w:pStyle w:val="TOC3"/>
            <w:tabs>
              <w:tab w:val="left" w:pos="1320"/>
              <w:tab w:val="right" w:leader="dot" w:pos="9016"/>
            </w:tabs>
            <w:rPr>
              <w:rFonts w:asciiTheme="minorHAnsi" w:eastAsiaTheme="minorEastAsia" w:hAnsiTheme="minorHAnsi" w:cstheme="minorBidi"/>
              <w:noProof/>
              <w:lang w:eastAsia="en-US"/>
            </w:rPr>
          </w:pPr>
          <w:hyperlink w:anchor="_Toc522802751" w:history="1">
            <w:r w:rsidR="00A85521" w:rsidRPr="00691025">
              <w:rPr>
                <w:rStyle w:val="Hyperlink"/>
                <w:noProof/>
                <w:lang w:val="en-GB"/>
              </w:rPr>
              <w:t>3.4.1.</w:t>
            </w:r>
            <w:r w:rsidR="00A85521">
              <w:rPr>
                <w:rFonts w:asciiTheme="minorHAnsi" w:eastAsiaTheme="minorEastAsia" w:hAnsiTheme="minorHAnsi" w:cstheme="minorBidi"/>
                <w:noProof/>
                <w:lang w:eastAsia="en-US"/>
              </w:rPr>
              <w:tab/>
            </w:r>
            <w:r w:rsidR="00A85521" w:rsidRPr="00691025">
              <w:rPr>
                <w:rStyle w:val="Hyperlink"/>
                <w:noProof/>
              </w:rPr>
              <w:t>Differentiation between different species</w:t>
            </w:r>
            <w:r w:rsidR="00A85521">
              <w:rPr>
                <w:noProof/>
                <w:webHidden/>
              </w:rPr>
              <w:tab/>
            </w:r>
            <w:r w:rsidR="00A85521">
              <w:rPr>
                <w:rStyle w:val="Hyperlink"/>
                <w:noProof/>
                <w:rtl/>
              </w:rPr>
              <w:fldChar w:fldCharType="begin"/>
            </w:r>
            <w:r w:rsidR="00A85521">
              <w:rPr>
                <w:noProof/>
                <w:webHidden/>
              </w:rPr>
              <w:instrText xml:space="preserve"> PAGEREF _Toc522802751 \h </w:instrText>
            </w:r>
            <w:r w:rsidR="00A85521">
              <w:rPr>
                <w:rStyle w:val="Hyperlink"/>
                <w:noProof/>
                <w:rtl/>
              </w:rPr>
            </w:r>
            <w:r w:rsidR="00A85521">
              <w:rPr>
                <w:rStyle w:val="Hyperlink"/>
                <w:noProof/>
                <w:rtl/>
              </w:rPr>
              <w:fldChar w:fldCharType="separate"/>
            </w:r>
            <w:r w:rsidR="00A85521">
              <w:rPr>
                <w:noProof/>
                <w:webHidden/>
              </w:rPr>
              <w:t>45</w:t>
            </w:r>
            <w:r w:rsidR="00A85521">
              <w:rPr>
                <w:rStyle w:val="Hyperlink"/>
                <w:noProof/>
                <w:rtl/>
              </w:rPr>
              <w:fldChar w:fldCharType="end"/>
            </w:r>
          </w:hyperlink>
        </w:p>
        <w:p w:rsidR="00A85521" w:rsidRDefault="00C319FA">
          <w:pPr>
            <w:pStyle w:val="TOC1"/>
            <w:tabs>
              <w:tab w:val="left" w:pos="440"/>
              <w:tab w:val="right" w:leader="dot" w:pos="9016"/>
            </w:tabs>
            <w:rPr>
              <w:rFonts w:asciiTheme="minorHAnsi" w:eastAsiaTheme="minorEastAsia" w:hAnsiTheme="minorHAnsi" w:cstheme="minorBidi"/>
              <w:noProof/>
              <w:lang w:eastAsia="en-US"/>
            </w:rPr>
          </w:pPr>
          <w:hyperlink w:anchor="_Toc522802752" w:history="1">
            <w:r w:rsidR="00A85521" w:rsidRPr="00691025">
              <w:rPr>
                <w:rStyle w:val="Hyperlink"/>
                <w:noProof/>
              </w:rPr>
              <w:t>5</w:t>
            </w:r>
            <w:r w:rsidR="00A85521">
              <w:rPr>
                <w:rFonts w:asciiTheme="minorHAnsi" w:eastAsiaTheme="minorEastAsia" w:hAnsiTheme="minorHAnsi" w:cstheme="minorBidi"/>
                <w:noProof/>
                <w:lang w:eastAsia="en-US"/>
              </w:rPr>
              <w:tab/>
            </w:r>
            <w:r w:rsidR="00A85521" w:rsidRPr="00691025">
              <w:rPr>
                <w:rStyle w:val="Hyperlink"/>
                <w:noProof/>
              </w:rPr>
              <w:t>Conclusions</w:t>
            </w:r>
            <w:r w:rsidR="00A85521">
              <w:rPr>
                <w:noProof/>
                <w:webHidden/>
              </w:rPr>
              <w:tab/>
            </w:r>
            <w:r w:rsidR="00A85521">
              <w:rPr>
                <w:rStyle w:val="Hyperlink"/>
                <w:noProof/>
                <w:rtl/>
              </w:rPr>
              <w:fldChar w:fldCharType="begin"/>
            </w:r>
            <w:r w:rsidR="00A85521">
              <w:rPr>
                <w:noProof/>
                <w:webHidden/>
              </w:rPr>
              <w:instrText xml:space="preserve"> PAGEREF _Toc522802752 \h </w:instrText>
            </w:r>
            <w:r w:rsidR="00A85521">
              <w:rPr>
                <w:rStyle w:val="Hyperlink"/>
                <w:noProof/>
                <w:rtl/>
              </w:rPr>
            </w:r>
            <w:r w:rsidR="00A85521">
              <w:rPr>
                <w:rStyle w:val="Hyperlink"/>
                <w:noProof/>
                <w:rtl/>
              </w:rPr>
              <w:fldChar w:fldCharType="separate"/>
            </w:r>
            <w:r w:rsidR="00A85521">
              <w:rPr>
                <w:noProof/>
                <w:webHidden/>
              </w:rPr>
              <w:t>46</w:t>
            </w:r>
            <w:r w:rsidR="00A85521">
              <w:rPr>
                <w:rStyle w:val="Hyperlink"/>
                <w:noProof/>
                <w:rtl/>
              </w:rPr>
              <w:fldChar w:fldCharType="end"/>
            </w:r>
          </w:hyperlink>
        </w:p>
        <w:p w:rsidR="00A85521" w:rsidRDefault="00C319FA">
          <w:pPr>
            <w:pStyle w:val="TOC1"/>
            <w:tabs>
              <w:tab w:val="left" w:pos="440"/>
              <w:tab w:val="right" w:leader="dot" w:pos="9016"/>
            </w:tabs>
            <w:rPr>
              <w:rFonts w:asciiTheme="minorHAnsi" w:eastAsiaTheme="minorEastAsia" w:hAnsiTheme="minorHAnsi" w:cstheme="minorBidi"/>
              <w:noProof/>
              <w:lang w:eastAsia="en-US"/>
            </w:rPr>
          </w:pPr>
          <w:hyperlink w:anchor="_Toc522802753" w:history="1">
            <w:r w:rsidR="00A85521" w:rsidRPr="00691025">
              <w:rPr>
                <w:rStyle w:val="Hyperlink"/>
                <w:noProof/>
              </w:rPr>
              <w:t>6</w:t>
            </w:r>
            <w:r w:rsidR="00A85521">
              <w:rPr>
                <w:rFonts w:asciiTheme="minorHAnsi" w:eastAsiaTheme="minorEastAsia" w:hAnsiTheme="minorHAnsi" w:cstheme="minorBidi"/>
                <w:noProof/>
                <w:lang w:eastAsia="en-US"/>
              </w:rPr>
              <w:tab/>
            </w:r>
            <w:r w:rsidR="00A85521" w:rsidRPr="00691025">
              <w:rPr>
                <w:rStyle w:val="Hyperlink"/>
                <w:noProof/>
              </w:rPr>
              <w:t>References</w:t>
            </w:r>
            <w:r w:rsidR="00A85521">
              <w:rPr>
                <w:noProof/>
                <w:webHidden/>
              </w:rPr>
              <w:tab/>
            </w:r>
            <w:r w:rsidR="00A85521">
              <w:rPr>
                <w:rStyle w:val="Hyperlink"/>
                <w:noProof/>
                <w:rtl/>
              </w:rPr>
              <w:fldChar w:fldCharType="begin"/>
            </w:r>
            <w:r w:rsidR="00A85521">
              <w:rPr>
                <w:noProof/>
                <w:webHidden/>
              </w:rPr>
              <w:instrText xml:space="preserve"> PAGEREF _Toc522802753 \h </w:instrText>
            </w:r>
            <w:r w:rsidR="00A85521">
              <w:rPr>
                <w:rStyle w:val="Hyperlink"/>
                <w:noProof/>
                <w:rtl/>
              </w:rPr>
            </w:r>
            <w:r w:rsidR="00A85521">
              <w:rPr>
                <w:rStyle w:val="Hyperlink"/>
                <w:noProof/>
                <w:rtl/>
              </w:rPr>
              <w:fldChar w:fldCharType="separate"/>
            </w:r>
            <w:r w:rsidR="00A85521">
              <w:rPr>
                <w:noProof/>
                <w:webHidden/>
              </w:rPr>
              <w:t>47</w:t>
            </w:r>
            <w:r w:rsidR="00A85521">
              <w:rPr>
                <w:rStyle w:val="Hyperlink"/>
                <w:noProof/>
                <w:rtl/>
              </w:rPr>
              <w:fldChar w:fldCharType="end"/>
            </w:r>
          </w:hyperlink>
        </w:p>
        <w:p w:rsidR="00A85521" w:rsidRDefault="00C319FA">
          <w:pPr>
            <w:pStyle w:val="TOC1"/>
            <w:tabs>
              <w:tab w:val="right" w:leader="dot" w:pos="9016"/>
            </w:tabs>
            <w:rPr>
              <w:rFonts w:asciiTheme="minorHAnsi" w:eastAsiaTheme="minorEastAsia" w:hAnsiTheme="minorHAnsi" w:cstheme="minorBidi"/>
              <w:noProof/>
              <w:lang w:eastAsia="en-US"/>
            </w:rPr>
          </w:pPr>
          <w:hyperlink w:anchor="_Toc522802754" w:history="1">
            <w:r w:rsidR="00A85521" w:rsidRPr="00691025">
              <w:rPr>
                <w:rStyle w:val="Hyperlink"/>
                <w:noProof/>
                <w:rtl/>
              </w:rPr>
              <w:t>תקציר</w:t>
            </w:r>
            <w:r w:rsidR="00A85521">
              <w:rPr>
                <w:noProof/>
                <w:webHidden/>
              </w:rPr>
              <w:tab/>
            </w:r>
            <w:r w:rsidR="00A85521">
              <w:rPr>
                <w:rStyle w:val="Hyperlink"/>
                <w:noProof/>
                <w:rtl/>
              </w:rPr>
              <w:fldChar w:fldCharType="begin"/>
            </w:r>
            <w:r w:rsidR="00A85521">
              <w:rPr>
                <w:noProof/>
                <w:webHidden/>
              </w:rPr>
              <w:instrText xml:space="preserve"> PAGEREF _Toc522802754 \h </w:instrText>
            </w:r>
            <w:r w:rsidR="00A85521">
              <w:rPr>
                <w:rStyle w:val="Hyperlink"/>
                <w:noProof/>
                <w:rtl/>
              </w:rPr>
            </w:r>
            <w:r w:rsidR="00A85521">
              <w:rPr>
                <w:rStyle w:val="Hyperlink"/>
                <w:noProof/>
                <w:rtl/>
              </w:rPr>
              <w:fldChar w:fldCharType="separate"/>
            </w:r>
            <w:r w:rsidR="00A85521">
              <w:rPr>
                <w:noProof/>
                <w:webHidden/>
              </w:rPr>
              <w:t>54</w:t>
            </w:r>
            <w:r w:rsidR="00A85521">
              <w:rPr>
                <w:rStyle w:val="Hyperlink"/>
                <w:noProof/>
                <w:rtl/>
              </w:rPr>
              <w:fldChar w:fldCharType="end"/>
            </w:r>
          </w:hyperlink>
        </w:p>
        <w:p w:rsidR="0039587C" w:rsidRDefault="0039587C">
          <w:r>
            <w:rPr>
              <w:b/>
              <w:bCs/>
              <w:noProof/>
            </w:rPr>
            <w:fldChar w:fldCharType="end"/>
          </w:r>
          <w:commentRangeEnd w:id="14"/>
          <w:r w:rsidR="001A7690">
            <w:rPr>
              <w:rStyle w:val="CommentReference"/>
              <w:rFonts w:eastAsia="Calibri"/>
            </w:rPr>
            <w:commentReference w:id="14"/>
          </w:r>
        </w:p>
      </w:sdtContent>
    </w:sdt>
    <w:p w:rsidR="001A7690" w:rsidRDefault="001A7690">
      <w:pPr>
        <w:spacing w:before="0" w:after="160" w:line="259" w:lineRule="auto"/>
        <w:jc w:val="left"/>
        <w:rPr>
          <w:ins w:id="15" w:author="עטרה בקל" w:date="2018-09-02T11:29:00Z"/>
          <w:b/>
          <w:bCs/>
          <w:color w:val="000000"/>
          <w:sz w:val="28"/>
          <w:szCs w:val="28"/>
          <w:lang w:eastAsia="en-US"/>
        </w:rPr>
      </w:pPr>
      <w:bookmarkStart w:id="16" w:name="_Toc520664291"/>
      <w:bookmarkStart w:id="17" w:name="_Toc522802714"/>
      <w:ins w:id="18" w:author="עטרה בקל" w:date="2018-09-02T11:29:00Z">
        <w:r>
          <w:br w:type="page"/>
        </w:r>
      </w:ins>
    </w:p>
    <w:p w:rsidR="00F20701" w:rsidRDefault="00F20701" w:rsidP="001316C9">
      <w:pPr>
        <w:pStyle w:val="Heading1"/>
        <w:numPr>
          <w:ilvl w:val="0"/>
          <w:numId w:val="0"/>
        </w:numPr>
        <w:ind w:left="360" w:hanging="360"/>
      </w:pPr>
      <w:r>
        <w:t>List of Abbreviations</w:t>
      </w:r>
      <w:bookmarkEnd w:id="16"/>
      <w:bookmarkEnd w:id="17"/>
    </w:p>
    <w:p w:rsidR="00F20701" w:rsidRDefault="00F20701" w:rsidP="007F0F28">
      <w:pPr>
        <w:rPr>
          <w:lang w:eastAsia="en-US"/>
        </w:rPr>
      </w:pPr>
      <w:r>
        <w:rPr>
          <w:lang w:eastAsia="en-US"/>
        </w:rPr>
        <w:t>CFU – Colony Forming Units</w:t>
      </w:r>
    </w:p>
    <w:p w:rsidR="00F20701" w:rsidRDefault="00F20701" w:rsidP="007F0F28">
      <w:pPr>
        <w:rPr>
          <w:lang w:eastAsia="en-US"/>
        </w:rPr>
      </w:pPr>
      <w:r>
        <w:rPr>
          <w:lang w:eastAsia="en-US"/>
        </w:rPr>
        <w:t xml:space="preserve">EEM – Excitation Emission Matrix </w:t>
      </w:r>
    </w:p>
    <w:p w:rsidR="00F20701" w:rsidRDefault="00F20701" w:rsidP="007F0F28">
      <w:pPr>
        <w:rPr>
          <w:lang w:eastAsia="en-US"/>
        </w:rPr>
      </w:pPr>
      <w:r>
        <w:rPr>
          <w:lang w:eastAsia="en-US"/>
        </w:rPr>
        <w:t>HPC – Heterotrophic Plate Counts</w:t>
      </w:r>
    </w:p>
    <w:p w:rsidR="00F20701" w:rsidRDefault="00F20701" w:rsidP="007F0F28">
      <w:pPr>
        <w:rPr>
          <w:lang w:eastAsia="en-US"/>
        </w:rPr>
      </w:pPr>
      <w:r>
        <w:rPr>
          <w:lang w:eastAsia="en-US"/>
        </w:rPr>
        <w:t>OD – Optical Density</w:t>
      </w:r>
    </w:p>
    <w:p w:rsidR="00F20701" w:rsidRDefault="00F20701" w:rsidP="007F0F28">
      <w:pPr>
        <w:rPr>
          <w:lang w:eastAsia="en-US"/>
        </w:rPr>
      </w:pPr>
      <w:r>
        <w:rPr>
          <w:lang w:eastAsia="en-US"/>
        </w:rPr>
        <w:t>PARAFAC analysis– Parallel Factor Analysis</w:t>
      </w:r>
    </w:p>
    <w:p w:rsidR="00F20701" w:rsidRDefault="00F20701" w:rsidP="007F0F28">
      <w:pPr>
        <w:rPr>
          <w:lang w:eastAsia="en-US"/>
        </w:rPr>
      </w:pPr>
      <w:r>
        <w:rPr>
          <w:lang w:eastAsia="en-US"/>
        </w:rPr>
        <w:t>PLS – Partial Least Squares</w:t>
      </w:r>
    </w:p>
    <w:p w:rsidR="00F20701" w:rsidRDefault="00F20701" w:rsidP="007F0F28">
      <w:pPr>
        <w:rPr>
          <w:lang w:eastAsia="en-US"/>
        </w:rPr>
      </w:pPr>
      <w:r>
        <w:rPr>
          <w:lang w:eastAsia="en-US"/>
        </w:rPr>
        <w:t>PLS</w:t>
      </w:r>
      <w:r w:rsidR="00E87082">
        <w:rPr>
          <w:lang w:eastAsia="en-US"/>
        </w:rPr>
        <w:t>-</w:t>
      </w:r>
      <w:r>
        <w:rPr>
          <w:lang w:eastAsia="en-US"/>
        </w:rPr>
        <w:t>DA – Partial Least Squares Discriminant Analysis</w:t>
      </w:r>
    </w:p>
    <w:p w:rsidR="00F20701" w:rsidRDefault="00F20701" w:rsidP="007F0F28">
      <w:pPr>
        <w:rPr>
          <w:lang w:eastAsia="en-US"/>
        </w:rPr>
      </w:pPr>
      <w:r>
        <w:rPr>
          <w:lang w:eastAsia="en-US"/>
        </w:rPr>
        <w:t>RMSE – Root Mean Square Error</w:t>
      </w:r>
    </w:p>
    <w:p w:rsidR="00F20701" w:rsidRDefault="00F20701" w:rsidP="007F0F28">
      <w:pPr>
        <w:rPr>
          <w:lang w:eastAsia="en-US"/>
        </w:rPr>
      </w:pPr>
      <w:r>
        <w:rPr>
          <w:lang w:eastAsia="en-US"/>
        </w:rPr>
        <w:t>SERS – Surface Enhanced Raman Spectroscopy</w:t>
      </w:r>
    </w:p>
    <w:p w:rsidR="00F20701" w:rsidRDefault="00F20701" w:rsidP="007F0F28">
      <w:pPr>
        <w:rPr>
          <w:lang w:eastAsia="en-US"/>
        </w:rPr>
      </w:pPr>
      <w:r>
        <w:rPr>
          <w:lang w:eastAsia="en-US"/>
        </w:rPr>
        <w:t>TLF – Tryptophan-Like Fluorescence</w:t>
      </w:r>
    </w:p>
    <w:p w:rsidR="00F20701" w:rsidRDefault="00F20701" w:rsidP="007F0F28">
      <w:pPr>
        <w:rPr>
          <w:lang w:eastAsia="en-US"/>
        </w:rPr>
      </w:pPr>
      <w:r>
        <w:rPr>
          <w:lang w:eastAsia="en-US"/>
        </w:rPr>
        <w:t>UV – Ultra Violet</w:t>
      </w:r>
    </w:p>
    <w:p w:rsidR="00F20701" w:rsidRPr="00984FEA" w:rsidRDefault="00F20701" w:rsidP="007F0F28">
      <w:pPr>
        <w:rPr>
          <w:lang w:eastAsia="en-US"/>
        </w:rPr>
      </w:pPr>
      <w:r>
        <w:rPr>
          <w:lang w:eastAsia="en-US"/>
        </w:rPr>
        <w:t>VI – Variable Importance</w:t>
      </w:r>
    </w:p>
    <w:p w:rsidR="00F20701" w:rsidRDefault="00F20701" w:rsidP="007F0F28">
      <w:pPr>
        <w:rPr>
          <w:lang w:eastAsia="en-US"/>
        </w:rPr>
      </w:pPr>
    </w:p>
    <w:p w:rsidR="00F20701" w:rsidRDefault="00F20701" w:rsidP="007F0F28">
      <w:pPr>
        <w:rPr>
          <w:lang w:eastAsia="en-US"/>
        </w:rPr>
      </w:pPr>
      <w:r>
        <w:rPr>
          <w:lang w:eastAsia="en-US"/>
        </w:rPr>
        <w:br w:type="page"/>
      </w:r>
    </w:p>
    <w:p w:rsidR="00F20701" w:rsidRPr="00B620DF" w:rsidRDefault="00F20701" w:rsidP="007F0F28">
      <w:pPr>
        <w:pStyle w:val="Heading1"/>
        <w:numPr>
          <w:ilvl w:val="0"/>
          <w:numId w:val="7"/>
        </w:numPr>
      </w:pPr>
      <w:bookmarkStart w:id="19" w:name="_Toc520664292"/>
      <w:bookmarkStart w:id="20" w:name="_Toc522802715"/>
      <w:commentRangeStart w:id="21"/>
      <w:commentRangeStart w:id="22"/>
      <w:r w:rsidRPr="00B620DF">
        <w:t>Introduction</w:t>
      </w:r>
      <w:bookmarkEnd w:id="19"/>
      <w:bookmarkEnd w:id="20"/>
      <w:commentRangeEnd w:id="21"/>
      <w:r w:rsidR="0083490A">
        <w:rPr>
          <w:rStyle w:val="CommentReference"/>
          <w:rFonts w:eastAsia="Calibri"/>
          <w:b w:val="0"/>
          <w:bCs w:val="0"/>
          <w:color w:val="auto"/>
          <w:lang w:eastAsia="he-IL"/>
        </w:rPr>
        <w:commentReference w:id="21"/>
      </w:r>
      <w:commentRangeEnd w:id="22"/>
      <w:r w:rsidR="00183AAC">
        <w:rPr>
          <w:rStyle w:val="CommentReference"/>
          <w:rFonts w:eastAsia="Calibri"/>
          <w:b w:val="0"/>
          <w:bCs w:val="0"/>
          <w:color w:val="auto"/>
          <w:lang w:eastAsia="he-IL"/>
        </w:rPr>
        <w:commentReference w:id="22"/>
      </w:r>
    </w:p>
    <w:p w:rsidR="00F20701" w:rsidRPr="00B620DF" w:rsidRDefault="00F20701" w:rsidP="007F0F28">
      <w:pPr>
        <w:pStyle w:val="Heading2"/>
      </w:pPr>
      <w:bookmarkStart w:id="23" w:name="_Toc520664293"/>
      <w:bookmarkStart w:id="24" w:name="_Toc522802716"/>
      <w:r w:rsidRPr="00B620DF">
        <w:t>Bacterial contamination of drinking water</w:t>
      </w:r>
      <w:bookmarkEnd w:id="23"/>
      <w:bookmarkEnd w:id="24"/>
    </w:p>
    <w:p w:rsidR="00F20701" w:rsidRPr="00802787" w:rsidRDefault="00F20701" w:rsidP="009E2BD2">
      <w:r w:rsidRPr="00941DEF">
        <w:t xml:space="preserve">In spite of the efforts invested in maintaining drinking water safe, we still face </w:t>
      </w:r>
      <w:r w:rsidR="0083490A">
        <w:t xml:space="preserve">incidence of </w:t>
      </w:r>
      <w:r w:rsidRPr="00941DEF">
        <w:t xml:space="preserve">water contaminations </w:t>
      </w:r>
      <w:r w:rsidR="0083490A">
        <w:t>by</w:t>
      </w:r>
      <w:r w:rsidR="0083490A" w:rsidRPr="00941DEF">
        <w:t xml:space="preserve"> </w:t>
      </w:r>
      <w:r w:rsidRPr="00941DEF">
        <w:t>bacteria</w:t>
      </w:r>
      <w:r w:rsidR="0083490A">
        <w:t>,</w:t>
      </w:r>
      <w:r w:rsidRPr="00941DEF">
        <w:t xml:space="preserve"> such as </w:t>
      </w:r>
      <w:r w:rsidRPr="00941DEF">
        <w:rPr>
          <w:i/>
          <w:iCs/>
        </w:rPr>
        <w:t>Legionella</w:t>
      </w:r>
      <w:r w:rsidRPr="00941DEF">
        <w:t xml:space="preserve">, </w:t>
      </w:r>
      <w:r w:rsidRPr="00941DEF">
        <w:rPr>
          <w:i/>
          <w:iCs/>
        </w:rPr>
        <w:t>Salmonella</w:t>
      </w:r>
      <w:r w:rsidRPr="00941DEF">
        <w:t xml:space="preserve">, </w:t>
      </w:r>
      <w:r w:rsidRPr="00941DEF">
        <w:rPr>
          <w:i/>
          <w:iCs/>
        </w:rPr>
        <w:t>Escherichia</w:t>
      </w:r>
      <w:r w:rsidRPr="00941DEF">
        <w:t xml:space="preserve"> and </w:t>
      </w:r>
      <w:r w:rsidRPr="00941DEF">
        <w:rPr>
          <w:i/>
          <w:iCs/>
        </w:rPr>
        <w:t>Pseudomonas</w:t>
      </w:r>
      <w:r w:rsidRPr="00941DEF">
        <w:t xml:space="preserve"> species that cause gastroenteritis, skin disease and other ailments </w:t>
      </w:r>
      <w:r w:rsidRPr="00941DEF">
        <w:rPr>
          <w:noProof/>
        </w:rPr>
        <w:t>(Leclerc et al., 2002)</w:t>
      </w:r>
      <w:r w:rsidRPr="00941DEF">
        <w:t xml:space="preserve">. In the United States alone, ~40,000 people are hospitalized due to </w:t>
      </w:r>
      <w:r w:rsidR="0083490A">
        <w:t>waterborne diseases</w:t>
      </w:r>
      <w:r w:rsidRPr="00941DEF">
        <w:t xml:space="preserve">, resulting in 970,000 dollars of damages annually </w:t>
      </w:r>
      <w:r w:rsidRPr="00941DEF">
        <w:rPr>
          <w:noProof/>
        </w:rPr>
        <w:t>(Collier et al., 2012)</w:t>
      </w:r>
      <w:r w:rsidRPr="00941DEF">
        <w:t xml:space="preserve">. </w:t>
      </w:r>
      <w:r w:rsidR="0083490A">
        <w:t xml:space="preserve">Water </w:t>
      </w:r>
      <w:r w:rsidRPr="00941DEF">
        <w:t xml:space="preserve">contamination may result from </w:t>
      </w:r>
      <w:r w:rsidR="008937E6">
        <w:t>contamination of wells</w:t>
      </w:r>
      <w:r w:rsidRPr="00941DEF">
        <w:t>, pipelines, home and institutional taps or caused by failures in the sanitation system in bottling and water processing plants.</w:t>
      </w:r>
    </w:p>
    <w:p w:rsidR="00EA02FE" w:rsidRDefault="00F20701" w:rsidP="00183AAC">
      <w:pPr>
        <w:rPr>
          <w:noProof/>
          <w:highlight w:val="yellow"/>
        </w:rPr>
      </w:pPr>
      <w:r w:rsidRPr="00A04ED6">
        <w:t>Drinking</w:t>
      </w:r>
      <w:r w:rsidR="00C54513" w:rsidRPr="00A04ED6">
        <w:rPr>
          <w:rFonts w:hint="cs"/>
          <w:rtl/>
        </w:rPr>
        <w:t>-</w:t>
      </w:r>
      <w:r w:rsidRPr="00A04ED6">
        <w:t xml:space="preserve">water treatment plants use various methods to </w:t>
      </w:r>
      <w:r w:rsidR="00C54513" w:rsidRPr="00A04ED6">
        <w:t>remove</w:t>
      </w:r>
      <w:r w:rsidRPr="00A04ED6">
        <w:t xml:space="preserve"> microbial contamination</w:t>
      </w:r>
      <w:r w:rsidR="00C54513" w:rsidRPr="00A04ED6">
        <w:t>,</w:t>
      </w:r>
      <w:r w:rsidRPr="00A04ED6">
        <w:t xml:space="preserve"> </w:t>
      </w:r>
      <w:r w:rsidR="00C54513" w:rsidRPr="00A04ED6">
        <w:t>including</w:t>
      </w:r>
      <w:r>
        <w:t xml:space="preserve"> </w:t>
      </w:r>
      <w:r w:rsidR="00C54513">
        <w:t>filtration</w:t>
      </w:r>
      <w:r>
        <w:t xml:space="preserve">, </w:t>
      </w:r>
      <w:r w:rsidR="00C54513">
        <w:t>disinfection</w:t>
      </w:r>
      <w:r>
        <w:t xml:space="preserve"> by chlorination or ozonation, </w:t>
      </w:r>
      <w:r w:rsidR="00C54513">
        <w:t xml:space="preserve">and </w:t>
      </w:r>
      <w:r>
        <w:t xml:space="preserve">reverse osmosis. In the supply chain, water may be re-filtered to </w:t>
      </w:r>
      <w:r w:rsidR="008937E6">
        <w:t>eliminate</w:t>
      </w:r>
      <w:r>
        <w:t xml:space="preserve"> contaminants originating from pipe</w:t>
      </w:r>
      <w:r w:rsidR="008937E6">
        <w:t>s in the water-distribution</w:t>
      </w:r>
      <w:r>
        <w:t xml:space="preserve"> system</w:t>
      </w:r>
      <w:del w:id="25" w:author="עטרה בקל" w:date="2018-09-03T12:52:00Z">
        <w:r w:rsidDel="000F1B63">
          <w:delText xml:space="preserve">. </w:delText>
        </w:r>
      </w:del>
      <w:ins w:id="26" w:author="Shlomo Sela" w:date="2018-08-26T14:47:00Z">
        <w:del w:id="27" w:author="עטרה בקל" w:date="2018-09-03T12:52:00Z">
          <w:r w:rsidR="00C54513" w:rsidDel="000F1B63">
            <w:delText>Home</w:delText>
          </w:r>
        </w:del>
      </w:ins>
      <w:del w:id="28" w:author="עטרה בקל" w:date="2018-09-03T12:52:00Z">
        <w:r w:rsidDel="000F1B63">
          <w:delText>In-house treatment</w:delText>
        </w:r>
      </w:del>
      <w:ins w:id="29" w:author="Shlomo Sela" w:date="2018-08-26T14:47:00Z">
        <w:del w:id="30" w:author="עטרה בקל" w:date="2018-09-03T12:52:00Z">
          <w:r w:rsidR="00C54513" w:rsidDel="000F1B63">
            <w:delText>s</w:delText>
          </w:r>
        </w:del>
      </w:ins>
      <w:del w:id="31" w:author="עטרה בקל" w:date="2018-09-03T12:52:00Z">
        <w:r w:rsidDel="000F1B63">
          <w:delText xml:space="preserve"> may </w:delText>
        </w:r>
      </w:del>
      <w:ins w:id="32" w:author="Shlomo Sela" w:date="2018-08-26T11:14:00Z">
        <w:del w:id="33" w:author="עטרה בקל" w:date="2018-09-03T12:52:00Z">
          <w:r w:rsidR="008937E6" w:rsidDel="000F1B63">
            <w:delText>include,</w:delText>
          </w:r>
        </w:del>
      </w:ins>
      <w:del w:id="34" w:author="עטרה בקל" w:date="2018-09-03T12:52:00Z">
        <w:r w:rsidDel="000F1B63">
          <w:delText>be done using micro-filters, active carbon</w:delText>
        </w:r>
      </w:del>
      <w:ins w:id="35" w:author="Shlomo Sela" w:date="2018-08-26T11:15:00Z">
        <w:del w:id="36" w:author="עטרה בקל" w:date="2018-09-03T12:52:00Z">
          <w:r w:rsidR="008937E6" w:rsidDel="000F1B63">
            <w:delText xml:space="preserve"> filter</w:delText>
          </w:r>
        </w:del>
      </w:ins>
      <w:del w:id="37" w:author="עטרה בקל" w:date="2018-09-03T12:52:00Z">
        <w:r w:rsidDel="000F1B63">
          <w:delText xml:space="preserve"> and Ultra Violet (UV) light sanitation</w:delText>
        </w:r>
      </w:del>
      <w:r>
        <w:t xml:space="preserve">. In spite of all these efforts, </w:t>
      </w:r>
      <w:r w:rsidR="00C54513">
        <w:t>contamination of drinking water still occurs</w:t>
      </w:r>
      <w:r w:rsidR="00DF45B3">
        <w:t xml:space="preserve"> </w:t>
      </w:r>
      <w:r w:rsidR="00DF45B3" w:rsidRPr="00CF18F6">
        <w:t>(</w:t>
      </w:r>
      <w:r w:rsidR="00CF18F6" w:rsidRPr="00CF18F6">
        <w:t>Adam et al., 2017</w:t>
      </w:r>
      <w:r w:rsidR="00DF45B3" w:rsidRPr="00CF18F6">
        <w:t>).</w:t>
      </w:r>
      <w:r w:rsidR="00DF45B3">
        <w:t xml:space="preserve"> </w:t>
      </w:r>
      <w:commentRangeStart w:id="38"/>
      <w:r>
        <w:t xml:space="preserve">In </w:t>
      </w:r>
      <w:del w:id="39" w:author="עטרה בקל" w:date="2018-09-03T12:53:00Z">
        <w:r w:rsidDel="000F1B63">
          <w:delText xml:space="preserve">these </w:delText>
        </w:r>
      </w:del>
      <w:r>
        <w:t>cases</w:t>
      </w:r>
      <w:ins w:id="40" w:author="עטרה בקל" w:date="2018-09-03T12:53:00Z">
        <w:r w:rsidR="000F1B63">
          <w:t xml:space="preserve"> </w:t>
        </w:r>
      </w:ins>
      <w:ins w:id="41" w:author="עטרה בקל" w:date="2018-09-03T12:54:00Z">
        <w:r w:rsidR="000F1B63">
          <w:t>where contamination is detected</w:t>
        </w:r>
      </w:ins>
      <w:r>
        <w:t xml:space="preserve">, the local authorities would often redirect water distribution for disinfection of until the contamination naturally subside </w:t>
      </w:r>
      <w:commentRangeEnd w:id="38"/>
      <w:r w:rsidR="00DF45B3">
        <w:rPr>
          <w:rStyle w:val="CommentReference"/>
          <w:rFonts w:eastAsia="Calibri"/>
        </w:rPr>
        <w:commentReference w:id="38"/>
      </w:r>
      <w:r w:rsidR="00EA02FE" w:rsidRPr="00EA02FE">
        <w:rPr>
          <w:noProof/>
        </w:rPr>
        <w:t>(</w:t>
      </w:r>
      <w:r w:rsidR="009D437F">
        <w:rPr>
          <w:noProof/>
        </w:rPr>
        <w:t>Israeli Ministry of Health</w:t>
      </w:r>
      <w:r w:rsidR="00183AAC">
        <w:rPr>
          <w:noProof/>
        </w:rPr>
        <w:t xml:space="preserve"> 2013, 2016, 2017</w:t>
      </w:r>
      <w:r w:rsidR="00EA02FE" w:rsidRPr="00EA02FE">
        <w:rPr>
          <w:noProof/>
        </w:rPr>
        <w:t>; Ashbolt, 2015)</w:t>
      </w:r>
      <w:r w:rsidR="00D66874">
        <w:rPr>
          <w:noProof/>
        </w:rPr>
        <w:t>.</w:t>
      </w:r>
      <w:ins w:id="42" w:author="עטרה בקל" w:date="2018-09-03T12:54:00Z">
        <w:r w:rsidR="000F1B63">
          <w:rPr>
            <w:noProof/>
          </w:rPr>
          <w:t xml:space="preserve"> It is critical, therefore, to detect contaminations as early as possible to pre</w:t>
        </w:r>
      </w:ins>
      <w:ins w:id="43" w:author="עטרה בקל" w:date="2018-09-03T12:55:00Z">
        <w:r w:rsidR="000F1B63">
          <w:rPr>
            <w:noProof/>
          </w:rPr>
          <w:t>vent waterborne contaminations reaching consumers.</w:t>
        </w:r>
      </w:ins>
    </w:p>
    <w:p w:rsidR="00F20701" w:rsidRDefault="00F20701">
      <w:r>
        <w:t xml:space="preserve">Due to the </w:t>
      </w:r>
      <w:r w:rsidR="00F114EB">
        <w:t xml:space="preserve">risk </w:t>
      </w:r>
      <w:r>
        <w:t>of water contamination, constant monitoring of the microbial quality of water is required. Timely identification and treatment of contaminations can prevent pathogens from reaching consumers, improving public health</w:t>
      </w:r>
      <w:r w:rsidRPr="00F0139D">
        <w:t xml:space="preserve"> </w:t>
      </w:r>
      <w:r>
        <w:t xml:space="preserve">and </w:t>
      </w:r>
      <w:r w:rsidR="00F114EB">
        <w:t>reducing cost</w:t>
      </w:r>
      <w:r w:rsidR="00A04ED6">
        <w:t>s</w:t>
      </w:r>
      <w:r>
        <w:t xml:space="preserve">. To control microbial contamination, the water industry uses </w:t>
      </w:r>
      <w:r w:rsidR="00F114EB">
        <w:t xml:space="preserve">various </w:t>
      </w:r>
      <w:r>
        <w:t xml:space="preserve">methods, such as turbidity measurement and culture-based </w:t>
      </w:r>
      <w:r w:rsidR="00F114EB">
        <w:t>techniques</w:t>
      </w:r>
      <w:r>
        <w:t xml:space="preserve"> </w:t>
      </w:r>
      <w:r w:rsidR="00F114EB">
        <w:t xml:space="preserve">to </w:t>
      </w:r>
      <w:r>
        <w:t xml:space="preserve">detect coliforms, fecal coliforms and fecal streptococci. These tests are performed throughout the water treatment process and </w:t>
      </w:r>
      <w:r w:rsidR="006E21D8">
        <w:t>at various</w:t>
      </w:r>
      <w:r>
        <w:t xml:space="preserve"> control points </w:t>
      </w:r>
      <w:r w:rsidR="006E21D8">
        <w:t xml:space="preserve">along </w:t>
      </w:r>
      <w:r>
        <w:t xml:space="preserve">the </w:t>
      </w:r>
      <w:r w:rsidR="00F114EB">
        <w:t xml:space="preserve">water </w:t>
      </w:r>
      <w:r>
        <w:t xml:space="preserve">supply </w:t>
      </w:r>
      <w:r w:rsidR="00F114EB">
        <w:t>network</w:t>
      </w:r>
      <w:r>
        <w:t>. Th</w:t>
      </w:r>
      <w:r w:rsidR="00F114EB">
        <w:t>e</w:t>
      </w:r>
      <w:r>
        <w:t xml:space="preserve"> main </w:t>
      </w:r>
      <w:r w:rsidR="00F114EB">
        <w:t>drawback</w:t>
      </w:r>
      <w:r>
        <w:t xml:space="preserve"> </w:t>
      </w:r>
      <w:r w:rsidR="006E21D8">
        <w:t>of the current methods</w:t>
      </w:r>
      <w:r>
        <w:t xml:space="preserve"> is that they are time-consuming and may not prevent contamination from reaching consumers. Furthermore, the standard </w:t>
      </w:r>
      <w:r w:rsidR="006E21D8">
        <w:t>methods provide data regarding i</w:t>
      </w:r>
      <w:r>
        <w:t xml:space="preserve">ndicators </w:t>
      </w:r>
      <w:r w:rsidR="006E21D8">
        <w:t xml:space="preserve">microorganisms, </w:t>
      </w:r>
      <w:r>
        <w:t>such as coliforms</w:t>
      </w:r>
      <w:r w:rsidR="006E21D8">
        <w:t>,</w:t>
      </w:r>
      <w:r>
        <w:t xml:space="preserve"> and </w:t>
      </w:r>
      <w:r w:rsidR="006E21D8">
        <w:t>are not specific to</w:t>
      </w:r>
      <w:r>
        <w:t xml:space="preserve"> pathogens</w:t>
      </w:r>
      <w:r w:rsidR="006E21D8">
        <w:t>,</w:t>
      </w:r>
      <w:r>
        <w:t xml:space="preserve"> such as </w:t>
      </w:r>
      <w:r w:rsidRPr="00F21A11">
        <w:rPr>
          <w:i/>
          <w:iCs/>
        </w:rPr>
        <w:t>Legionella</w:t>
      </w:r>
      <w:r>
        <w:rPr>
          <w:i/>
          <w:iCs/>
        </w:rPr>
        <w:t xml:space="preserve"> </w:t>
      </w:r>
      <w:r>
        <w:t>and</w:t>
      </w:r>
      <w:r>
        <w:rPr>
          <w:i/>
          <w:iCs/>
        </w:rPr>
        <w:t xml:space="preserve"> Campylobacter. </w:t>
      </w:r>
      <w:r>
        <w:t xml:space="preserve">Another </w:t>
      </w:r>
      <w:r w:rsidR="006E21D8">
        <w:t>microbial method</w:t>
      </w:r>
      <w:r>
        <w:t xml:space="preserve"> is the heterotrophic plate count (HPC), which quantifies the general microbial load </w:t>
      </w:r>
      <w:r w:rsidR="002437A5">
        <w:t>of heterotrophic bacteria regardless of their source</w:t>
      </w:r>
      <w:r>
        <w:t xml:space="preserve"> </w:t>
      </w:r>
      <w:r>
        <w:rPr>
          <w:noProof/>
        </w:rPr>
        <w:t>(Edberg et al., 2000; Rompré et al., 2002)</w:t>
      </w:r>
      <w:r>
        <w:t>.</w:t>
      </w:r>
    </w:p>
    <w:p w:rsidR="00F20701" w:rsidRDefault="00F20701">
      <w:r>
        <w:t xml:space="preserve">Common </w:t>
      </w:r>
      <w:r w:rsidR="002437A5">
        <w:t>laboratory</w:t>
      </w:r>
      <w:r>
        <w:t xml:space="preserve"> methods for the detection of bacteria</w:t>
      </w:r>
      <w:r w:rsidR="002437A5">
        <w:t>,</w:t>
      </w:r>
      <w:r>
        <w:t xml:space="preserve"> generally include culturing samples in selective media, </w:t>
      </w:r>
      <w:r w:rsidR="002437A5">
        <w:t xml:space="preserve">under </w:t>
      </w:r>
      <w:r>
        <w:t xml:space="preserve">optimal conditions, followed by colony counts </w:t>
      </w:r>
      <w:r>
        <w:rPr>
          <w:noProof/>
        </w:rPr>
        <w:t>(Edberg et al., 2000)</w:t>
      </w:r>
      <w:r>
        <w:t xml:space="preserve">. Colony counts are an indication of the number of </w:t>
      </w:r>
      <w:r w:rsidR="002437A5">
        <w:t xml:space="preserve">viable </w:t>
      </w:r>
      <w:r>
        <w:t xml:space="preserve">bacteria that is measured by the normalized amount of bacterial colonies on an agar plate. This number is usually expressed as colony-forming-units per ml (CFU/ml) of water.  The limitation of these methods is that the formation of colonies requires between 12 hours to a week. Turbidity measurements </w:t>
      </w:r>
      <w:commentRangeStart w:id="44"/>
      <w:del w:id="45" w:author="Shlomo Sela" w:date="2018-08-26T15:57:00Z">
        <w:r w:rsidDel="00CF2608">
          <w:delText>of water samples can</w:delText>
        </w:r>
      </w:del>
      <w:del w:id="46" w:author="Shlomo Sela" w:date="2018-08-26T15:54:00Z">
        <w:r w:rsidDel="00CF2608">
          <w:delText xml:space="preserve"> </w:delText>
        </w:r>
      </w:del>
      <w:del w:id="47" w:author="Shlomo Sela" w:date="2018-08-26T15:57:00Z">
        <w:r w:rsidDel="00CF2608">
          <w:delText xml:space="preserve">be done directly without culturing but </w:delText>
        </w:r>
      </w:del>
      <w:del w:id="48" w:author="Shlomo Sela" w:date="2018-08-26T15:25:00Z">
        <w:r w:rsidDel="002437A5">
          <w:delText xml:space="preserve">they </w:delText>
        </w:r>
      </w:del>
      <w:del w:id="49" w:author="Shlomo Sela" w:date="2018-08-26T15:57:00Z">
        <w:r w:rsidDel="00CF2608">
          <w:delText xml:space="preserve">allow rough estimates, </w:delText>
        </w:r>
      </w:del>
      <w:del w:id="50" w:author="Shlomo Sela" w:date="2018-08-26T15:53:00Z">
        <w:r w:rsidDel="00CF2608">
          <w:delText xml:space="preserve">efficient </w:delText>
        </w:r>
      </w:del>
      <w:del w:id="51" w:author="Shlomo Sela" w:date="2018-08-26T15:57:00Z">
        <w:r w:rsidDel="00CF2608">
          <w:delText xml:space="preserve">only in </w:delText>
        </w:r>
      </w:del>
      <w:del w:id="52" w:author="Shlomo Sela" w:date="2018-08-26T15:53:00Z">
        <w:r w:rsidDel="00CF2608">
          <w:delText xml:space="preserve">exceptional </w:delText>
        </w:r>
      </w:del>
      <w:del w:id="53" w:author="Shlomo Sela" w:date="2018-08-26T15:57:00Z">
        <w:r w:rsidDel="00CF2608">
          <w:delText>cases where the</w:delText>
        </w:r>
      </w:del>
      <w:commentRangeEnd w:id="44"/>
      <w:r w:rsidR="00A04ED6">
        <w:rPr>
          <w:rStyle w:val="CommentReference"/>
          <w:rFonts w:eastAsia="Calibri"/>
        </w:rPr>
        <w:commentReference w:id="44"/>
      </w:r>
      <w:ins w:id="54" w:author="Shlomo Sela" w:date="2018-08-26T15:57:00Z">
        <w:r w:rsidR="00CF2608">
          <w:t>can detect</w:t>
        </w:r>
      </w:ins>
      <w:r>
        <w:t xml:space="preserve"> microbial load</w:t>
      </w:r>
      <w:del w:id="55" w:author="Shlomo Sela" w:date="2018-08-26T15:58:00Z">
        <w:r w:rsidDel="00CF2608">
          <w:delText xml:space="preserve"> is</w:delText>
        </w:r>
      </w:del>
      <w:r>
        <w:t xml:space="preserve"> as high as 10</w:t>
      </w:r>
      <w:r>
        <w:rPr>
          <w:vertAlign w:val="superscript"/>
        </w:rPr>
        <w:t>6</w:t>
      </w:r>
      <w:r>
        <w:t xml:space="preserve"> CFU/ml or more</w:t>
      </w:r>
      <w:ins w:id="56" w:author="Shlomo Sela" w:date="2018-08-26T15:58:00Z">
        <w:r w:rsidR="00CF2608">
          <w:t xml:space="preserve">, but cannot distinguish between microorganisms and </w:t>
        </w:r>
      </w:ins>
      <w:ins w:id="57" w:author="Shlomo Sela" w:date="2018-08-26T16:02:00Z">
        <w:r w:rsidR="00CF2608">
          <w:t xml:space="preserve">suspended </w:t>
        </w:r>
      </w:ins>
      <w:ins w:id="58" w:author="Shlomo Sela" w:date="2018-08-26T16:03:00Z">
        <w:r w:rsidR="00CF2608">
          <w:t xml:space="preserve">matter </w:t>
        </w:r>
      </w:ins>
      <w:ins w:id="59" w:author="Shlomo Sela" w:date="2018-08-26T15:58:00Z">
        <w:r w:rsidR="00CF2608">
          <w:t>in general</w:t>
        </w:r>
      </w:ins>
      <w:r>
        <w:t xml:space="preserve">. </w:t>
      </w:r>
      <w:del w:id="60" w:author="Shlomo Sela" w:date="2018-08-26T16:04:00Z">
        <w:r w:rsidDel="004E14DA">
          <w:delText xml:space="preserve">Such </w:delText>
        </w:r>
      </w:del>
      <w:del w:id="61" w:author="Shlomo Sela" w:date="2018-08-26T16:07:00Z">
        <w:r w:rsidDel="004E14DA">
          <w:delText xml:space="preserve">limitations of typical methods of detecting microbial contamination in water cause a threat to public health and are a challenge in the food and water industries </w:delText>
        </w:r>
        <w:r w:rsidDel="004E14DA">
          <w:rPr>
            <w:noProof/>
          </w:rPr>
          <w:delText>(Hennekinne et al., 2012; Leclerc et al., 2002)</w:delText>
        </w:r>
        <w:r w:rsidDel="004E14DA">
          <w:delText xml:space="preserve">. </w:delText>
        </w:r>
      </w:del>
      <w:r>
        <w:t xml:space="preserve">Moreover, current methods require a large team of trained personnel and resource consuming (i.e., requiring growth media, petri dishes etc.) which makes testing expensive </w:t>
      </w:r>
      <w:r>
        <w:rPr>
          <w:noProof/>
        </w:rPr>
        <w:t>(Allen et al., 2004; Rompré et al., 2002)</w:t>
      </w:r>
      <w:r>
        <w:t xml:space="preserve">. Not only that, but testing is only done on small sample sizes of between 0.1-1 liter out of </w:t>
      </w:r>
      <w:r w:rsidR="004E14DA">
        <w:t>the actual water volume</w:t>
      </w:r>
      <w:r>
        <w:t xml:space="preserve"> that pass continuously through the water supply system. The microbial tests are carried out periodically</w:t>
      </w:r>
      <w:r w:rsidR="004E14DA">
        <w:t>,</w:t>
      </w:r>
      <w:r>
        <w:t xml:space="preserve"> such that the majority of water is not tested. Since water contamination is unpredictable and sporadic </w:t>
      </w:r>
      <w:r>
        <w:rPr>
          <w:noProof/>
        </w:rPr>
        <w:t>(Cabral, 2010; Frolich et al., 2017)</w:t>
      </w:r>
      <w:r>
        <w:t xml:space="preserve">, it may be missed and, therefore, undermine public health. Although all these limitations of the current microbial testing of drinking water are well known, presently no sensitive and </w:t>
      </w:r>
      <w:r w:rsidRPr="00254B33">
        <w:t>affordable alternative</w:t>
      </w:r>
      <w:r>
        <w:t xml:space="preserve"> exists for controlling </w:t>
      </w:r>
      <w:r w:rsidRPr="00E912ED">
        <w:t xml:space="preserve">high quality </w:t>
      </w:r>
      <w:r w:rsidR="004E14DA">
        <w:t xml:space="preserve">drinking </w:t>
      </w:r>
      <w:r w:rsidRPr="00E912ED">
        <w:t xml:space="preserve">water </w:t>
      </w:r>
      <w:r w:rsidRPr="00E912ED">
        <w:rPr>
          <w:noProof/>
        </w:rPr>
        <w:t xml:space="preserve">(Rompré et al., 2002; Willemse-Erix et al., 2009, </w:t>
      </w:r>
      <w:r w:rsidRPr="00E912ED">
        <w:t>Monzó et al., 2015</w:t>
      </w:r>
      <w:r w:rsidRPr="00E912ED">
        <w:rPr>
          <w:noProof/>
        </w:rPr>
        <w:t>)</w:t>
      </w:r>
      <w:r w:rsidRPr="00E912ED">
        <w:t>.</w:t>
      </w:r>
    </w:p>
    <w:p w:rsidR="00F20701" w:rsidRPr="00E92B86" w:rsidRDefault="00F20701" w:rsidP="004E14DA">
      <w:pPr>
        <w:rPr>
          <w:lang w:val="en"/>
        </w:rPr>
      </w:pPr>
      <w:r w:rsidRPr="002479B9">
        <w:t xml:space="preserve">Several modern methods have been suggested to replace the standard water </w:t>
      </w:r>
      <w:r w:rsidR="004E14DA">
        <w:t>quality methods</w:t>
      </w:r>
      <w:r w:rsidRPr="002479B9">
        <w:t>. Molecular</w:t>
      </w:r>
      <w:r>
        <w:t xml:space="preserve"> methods, based on specific DNA amplification have been shown to be highly specific to pathogens </w:t>
      </w:r>
      <w:r>
        <w:rPr>
          <w:noProof/>
        </w:rPr>
        <w:t>(Rompré et al., 2002)</w:t>
      </w:r>
      <w:r>
        <w:t xml:space="preserve"> but they still require a long culturing stage. Nucleic acid microarray or </w:t>
      </w:r>
      <w:r w:rsidRPr="0044317D">
        <w:t>Enzyme-Linked Immunosorbent Assay</w:t>
      </w:r>
      <w:r>
        <w:t xml:space="preserve"> (ELISA) technology could provide highly specific and fast (within hours) results. However, these methods rely on expensive reagents, instrumentation, highly trained personnel and are thus not applicable to most industrial uses. Mass spectrometry has also been proposed, especially the </w:t>
      </w:r>
      <w:r w:rsidRPr="0027186E">
        <w:rPr>
          <w:lang w:val="en"/>
        </w:rPr>
        <w:t>Matrix-assisted laser desorption/ionization</w:t>
      </w:r>
      <w:r>
        <w:rPr>
          <w:lang w:val="en"/>
        </w:rPr>
        <w:t xml:space="preserve"> (MALDI-TOF) approach utilizing high energy lasers to ionize samples and analyzing the break</w:t>
      </w:r>
      <w:r w:rsidR="004E14DA">
        <w:rPr>
          <w:lang w:val="en"/>
        </w:rPr>
        <w:t>-</w:t>
      </w:r>
      <w:r>
        <w:rPr>
          <w:lang w:val="en"/>
        </w:rPr>
        <w:t xml:space="preserve">down products using mass spectrometry </w:t>
      </w:r>
      <w:r>
        <w:rPr>
          <w:noProof/>
          <w:lang w:val="en"/>
        </w:rPr>
        <w:t>(Kriegsmann et al., 2018)</w:t>
      </w:r>
      <w:r w:rsidRPr="007D080F">
        <w:rPr>
          <w:lang w:val="en"/>
        </w:rPr>
        <w:t>.</w:t>
      </w:r>
      <w:r>
        <w:rPr>
          <w:lang w:val="en"/>
        </w:rPr>
        <w:t xml:space="preserve"> While this approach requires fewer expensive reagents, it remains an expensive alternative due to the cost of the instruments and need for highly experienced and trained personnel. Further, Mass spectrometry requires culturing (albeit shorter than standard) which takes time and is limited to specific types of bacteria </w:t>
      </w:r>
      <w:r>
        <w:rPr>
          <w:noProof/>
          <w:lang w:val="en"/>
        </w:rPr>
        <w:t>(Stöckel et al., 2015)</w:t>
      </w:r>
      <w:r>
        <w:rPr>
          <w:lang w:val="en"/>
        </w:rPr>
        <w:t xml:space="preserve">. Therefore, there is a need for a rapid, </w:t>
      </w:r>
      <w:r w:rsidR="004E14DA">
        <w:rPr>
          <w:lang w:val="en"/>
        </w:rPr>
        <w:t xml:space="preserve">quantitative and </w:t>
      </w:r>
      <w:r>
        <w:rPr>
          <w:lang w:val="en"/>
        </w:rPr>
        <w:t xml:space="preserve">accurate method for the detection of bacteria in drinking water that </w:t>
      </w:r>
      <w:r w:rsidR="004E14DA">
        <w:rPr>
          <w:lang w:val="en"/>
        </w:rPr>
        <w:t>will be</w:t>
      </w:r>
      <w:r>
        <w:rPr>
          <w:lang w:val="en"/>
        </w:rPr>
        <w:t xml:space="preserve"> </w:t>
      </w:r>
      <w:r w:rsidR="004E14DA">
        <w:rPr>
          <w:lang w:val="en"/>
        </w:rPr>
        <w:t>economical</w:t>
      </w:r>
      <w:r>
        <w:rPr>
          <w:lang w:val="en"/>
        </w:rPr>
        <w:t xml:space="preserve"> </w:t>
      </w:r>
      <w:r w:rsidR="00A04ED6">
        <w:rPr>
          <w:lang w:val="en"/>
        </w:rPr>
        <w:t xml:space="preserve">and </w:t>
      </w:r>
      <w:r>
        <w:rPr>
          <w:lang w:val="en"/>
        </w:rPr>
        <w:t xml:space="preserve">reliable. </w:t>
      </w:r>
    </w:p>
    <w:p w:rsidR="00F20701" w:rsidRDefault="00F20701" w:rsidP="007F0F28">
      <w:pPr>
        <w:pStyle w:val="Heading2"/>
      </w:pPr>
      <w:bookmarkStart w:id="62" w:name="_Toc520664294"/>
      <w:bookmarkStart w:id="63" w:name="_Toc522802717"/>
      <w:r>
        <w:t>Optical Spectroscopy</w:t>
      </w:r>
      <w:bookmarkEnd w:id="62"/>
      <w:bookmarkEnd w:id="63"/>
    </w:p>
    <w:p w:rsidR="00F20701" w:rsidRDefault="00F20701" w:rsidP="007F0F28">
      <w:pPr>
        <w:rPr>
          <w:lang w:val="en"/>
        </w:rPr>
      </w:pPr>
      <w:r>
        <w:rPr>
          <w:lang w:val="en"/>
        </w:rPr>
        <w:t xml:space="preserve">Optical spectroscopy approaches, such as Raman, infrared and fluorescence spectroscopy have been suggested as alternatives to the standard methods of detection of microbial contamination </w:t>
      </w:r>
      <w:r>
        <w:rPr>
          <w:noProof/>
          <w:lang w:val="en"/>
        </w:rPr>
        <w:t>(Pahlow et al., 2015; Stöckel et al., 2015)</w:t>
      </w:r>
      <w:r>
        <w:rPr>
          <w:lang w:val="en"/>
        </w:rPr>
        <w:t xml:space="preserve">. Raman scatter and fluorescence emission allow measuring the intensity of the light passed through or emitted by a sample; the intensity depends on the concentration of materials interacting with photons. The spectra, i.e., dependence of the transmittance/emission intensity on the wavelength, provide qualitative and quantitative information on composition of various substances. </w:t>
      </w:r>
      <w:r w:rsidRPr="001626C7">
        <w:rPr>
          <w:lang w:val="en"/>
        </w:rPr>
        <w:t xml:space="preserve"> </w:t>
      </w:r>
      <w:r>
        <w:t>I</w:t>
      </w:r>
      <w:r w:rsidRPr="001626C7">
        <w:t>n order to create a reliable method for detecting bacteria in the food and water industries, a large and robust dataset of s</w:t>
      </w:r>
      <w:r>
        <w:t xml:space="preserve">pectra must first be collected </w:t>
      </w:r>
      <w:r>
        <w:rPr>
          <w:noProof/>
        </w:rPr>
        <w:t>(Stöckel et al., 2015)</w:t>
      </w:r>
      <w:r w:rsidRPr="001626C7">
        <w:t xml:space="preserve">. Once the dataset is created, a statistical model can be </w:t>
      </w:r>
      <w:r w:rsidR="003513EF">
        <w:t xml:space="preserve">developed and </w:t>
      </w:r>
      <w:r w:rsidRPr="001626C7">
        <w:t xml:space="preserve">designed for rapid detection of bacteria according to their spectra. </w:t>
      </w:r>
      <w:r w:rsidRPr="001626C7">
        <w:rPr>
          <w:lang w:val="en"/>
        </w:rPr>
        <w:t xml:space="preserve">The advantages of </w:t>
      </w:r>
      <w:r>
        <w:rPr>
          <w:lang w:val="en"/>
        </w:rPr>
        <w:t>optical</w:t>
      </w:r>
      <w:r w:rsidRPr="001626C7">
        <w:rPr>
          <w:lang w:val="en"/>
        </w:rPr>
        <w:t xml:space="preserve"> spectroscopy</w:t>
      </w:r>
      <w:r>
        <w:rPr>
          <w:lang w:val="en"/>
        </w:rPr>
        <w:t xml:space="preserve"> methods</w:t>
      </w:r>
      <w:r w:rsidRPr="001626C7">
        <w:rPr>
          <w:lang w:val="en"/>
        </w:rPr>
        <w:t xml:space="preserve"> are that </w:t>
      </w:r>
      <w:r>
        <w:rPr>
          <w:lang w:val="en"/>
        </w:rPr>
        <w:t xml:space="preserve">they </w:t>
      </w:r>
      <w:r w:rsidRPr="001626C7">
        <w:rPr>
          <w:lang w:val="en"/>
        </w:rPr>
        <w:t xml:space="preserve">require little to no sample preparation, </w:t>
      </w:r>
      <w:r>
        <w:rPr>
          <w:lang w:val="en"/>
        </w:rPr>
        <w:t>do not use</w:t>
      </w:r>
      <w:r w:rsidRPr="001626C7">
        <w:rPr>
          <w:lang w:val="en"/>
        </w:rPr>
        <w:t xml:space="preserve"> expensive reagents and the instrumentation can be relatively cheap. Further</w:t>
      </w:r>
      <w:r w:rsidR="007D717A">
        <w:rPr>
          <w:lang w:val="en"/>
        </w:rPr>
        <w:t>more</w:t>
      </w:r>
      <w:r w:rsidRPr="001626C7">
        <w:rPr>
          <w:lang w:val="en"/>
        </w:rPr>
        <w:t>,</w:t>
      </w:r>
      <w:r>
        <w:rPr>
          <w:lang w:val="en"/>
        </w:rPr>
        <w:t xml:space="preserve"> once a suitable method is designed, no skilled personnel are required </w:t>
      </w:r>
      <w:r w:rsidR="000F1B63">
        <w:rPr>
          <w:lang w:val="en"/>
        </w:rPr>
        <w:t>and, in many cases,</w:t>
      </w:r>
      <w:r w:rsidR="003513EF">
        <w:rPr>
          <w:lang w:val="en"/>
        </w:rPr>
        <w:t>,</w:t>
      </w:r>
      <w:r>
        <w:rPr>
          <w:lang w:val="en"/>
        </w:rPr>
        <w:t xml:space="preserve"> the sample scanning can be done automatically and even on-site, thus saving on operational costs and reducing human error. In this work we endeavor to apply two different spectroscopy approaches, Raman and fluorescence spectroscopies, for the detection of bacteria in water.</w:t>
      </w:r>
    </w:p>
    <w:p w:rsidR="00F20701" w:rsidRPr="00B620DF" w:rsidRDefault="00F20701" w:rsidP="007F0F28">
      <w:pPr>
        <w:pStyle w:val="Heading2"/>
      </w:pPr>
      <w:bookmarkStart w:id="64" w:name="_Toc520664295"/>
      <w:bookmarkStart w:id="65" w:name="_Toc522802718"/>
      <w:commentRangeStart w:id="66"/>
      <w:commentRangeStart w:id="67"/>
      <w:r w:rsidRPr="00B620DF">
        <w:t>Raman spectroscopy</w:t>
      </w:r>
      <w:bookmarkEnd w:id="64"/>
      <w:bookmarkEnd w:id="65"/>
      <w:commentRangeEnd w:id="66"/>
      <w:r w:rsidR="00F762E6">
        <w:rPr>
          <w:rStyle w:val="CommentReference"/>
          <w:rFonts w:eastAsia="Calibri"/>
          <w:b w:val="0"/>
          <w:bCs w:val="0"/>
          <w:color w:val="auto"/>
          <w:lang w:eastAsia="he-IL"/>
        </w:rPr>
        <w:commentReference w:id="66"/>
      </w:r>
      <w:commentRangeEnd w:id="67"/>
      <w:r w:rsidR="00D202AB">
        <w:rPr>
          <w:rStyle w:val="CommentReference"/>
          <w:rFonts w:eastAsia="Calibri"/>
          <w:b w:val="0"/>
          <w:bCs w:val="0"/>
          <w:color w:val="auto"/>
          <w:lang w:eastAsia="he-IL"/>
        </w:rPr>
        <w:commentReference w:id="67"/>
      </w:r>
    </w:p>
    <w:p w:rsidR="00F20701" w:rsidRPr="00B620DF" w:rsidRDefault="000B0004" w:rsidP="007F0F28">
      <w:pPr>
        <w:pStyle w:val="Heading3"/>
      </w:pPr>
      <w:r>
        <w:t>Raman shift phenomenon</w:t>
      </w:r>
    </w:p>
    <w:p w:rsidR="00F20701" w:rsidRDefault="00F20701" w:rsidP="009E2BD2">
      <w:r>
        <w:rPr>
          <w:lang w:val="en"/>
        </w:rPr>
        <w:t>Raman spectroscopy is based on Raman shift, a phenomenon first described by C</w:t>
      </w:r>
      <w:r w:rsidR="00F762E6">
        <w:rPr>
          <w:lang w:val="en"/>
        </w:rPr>
        <w:t>.</w:t>
      </w:r>
      <w:r>
        <w:rPr>
          <w:lang w:val="en"/>
        </w:rPr>
        <w:t>V</w:t>
      </w:r>
      <w:r w:rsidR="00F762E6">
        <w:rPr>
          <w:lang w:val="en"/>
        </w:rPr>
        <w:t>.</w:t>
      </w:r>
      <w:r>
        <w:rPr>
          <w:lang w:val="en"/>
        </w:rPr>
        <w:t xml:space="preserve"> Raman in 1928</w:t>
      </w:r>
      <w:r w:rsidR="00D47EFD">
        <w:rPr>
          <w:lang w:val="en"/>
        </w:rPr>
        <w:t xml:space="preserve"> (Bernhard, 1995a)</w:t>
      </w:r>
      <w:r>
        <w:rPr>
          <w:lang w:val="en"/>
        </w:rPr>
        <w:t xml:space="preserve">. When photons of a specific wavelength interact with a molecule, some of the photons </w:t>
      </w:r>
      <w:r w:rsidR="00375B12">
        <w:rPr>
          <w:lang w:val="en"/>
        </w:rPr>
        <w:t xml:space="preserve">undergo </w:t>
      </w:r>
      <w:r>
        <w:rPr>
          <w:lang w:val="en"/>
        </w:rPr>
        <w:t xml:space="preserve">a Raman Shift, where the photons’ </w:t>
      </w:r>
      <w:r w:rsidRPr="00E912ED">
        <w:rPr>
          <w:lang w:val="en"/>
        </w:rPr>
        <w:t xml:space="preserve">energy (and wavelength accordingly) are altered. This is because some of the photons wave energy is transformed into vibrational energy in the molecular structure </w:t>
      </w:r>
      <w:r w:rsidRPr="00E912ED">
        <w:rPr>
          <w:noProof/>
        </w:rPr>
        <w:t>(Bernhard, 1995</w:t>
      </w:r>
      <w:r w:rsidR="00E912ED">
        <w:rPr>
          <w:noProof/>
        </w:rPr>
        <w:t>a</w:t>
      </w:r>
      <w:r w:rsidRPr="00E912ED">
        <w:rPr>
          <w:noProof/>
        </w:rPr>
        <w:t>)</w:t>
      </w:r>
      <w:r w:rsidRPr="00E912ED">
        <w:t xml:space="preserve">. The shift depends on specific chemical structure and composition of materials. Consequently, the Raman </w:t>
      </w:r>
      <w:r w:rsidR="00DB0B1F" w:rsidRPr="00E912ED">
        <w:t>Effect</w:t>
      </w:r>
      <w:r w:rsidRPr="00E912ED">
        <w:t xml:space="preserve"> is specific and a molecular “fingerprint” can be assembled </w:t>
      </w:r>
      <w:r w:rsidRPr="00E912ED">
        <w:rPr>
          <w:noProof/>
        </w:rPr>
        <w:t>(Bernhard, 1995</w:t>
      </w:r>
      <w:r w:rsidR="00E912ED">
        <w:rPr>
          <w:noProof/>
        </w:rPr>
        <w:t>b</w:t>
      </w:r>
      <w:r w:rsidRPr="00E912ED">
        <w:rPr>
          <w:noProof/>
        </w:rPr>
        <w:t>)</w:t>
      </w:r>
      <w:r w:rsidRPr="00E912ED">
        <w:t>. Raman shift is dependent upon the polarizability of a substance, i.e.</w:t>
      </w:r>
      <w:r w:rsidR="00F762E6">
        <w:t>,</w:t>
      </w:r>
      <w:r w:rsidRPr="00E912ED">
        <w:t xml:space="preserve"> the ability of its electron cloud to undergo polarization in the electric field induced by other molecules or externally. Water molecules</w:t>
      </w:r>
      <w:r>
        <w:t xml:space="preserve"> (H</w:t>
      </w:r>
      <w:r w:rsidRPr="0059518B">
        <w:rPr>
          <w:vertAlign w:val="subscript"/>
        </w:rPr>
        <w:t>2</w:t>
      </w:r>
      <w:r>
        <w:t>O) have very low polarizability, and thus a minute Raman signal, making them an excellent background for Raman spectroscopy</w:t>
      </w:r>
      <w:commentRangeStart w:id="68"/>
      <w:ins w:id="69" w:author="Shlomo Sela" w:date="2018-08-26T16:20:00Z">
        <w:r w:rsidR="00F762E6">
          <w:t xml:space="preserve"> of suspended particles??</w:t>
        </w:r>
      </w:ins>
      <w:commentRangeEnd w:id="68"/>
      <w:r w:rsidR="00D47EFD">
        <w:rPr>
          <w:rStyle w:val="CommentReference"/>
          <w:rFonts w:eastAsia="Calibri"/>
        </w:rPr>
        <w:commentReference w:id="68"/>
      </w:r>
      <w:r>
        <w:t xml:space="preserve"> </w:t>
      </w:r>
      <w:r>
        <w:rPr>
          <w:noProof/>
        </w:rPr>
        <w:t>(Stöckel et al., 2015)</w:t>
      </w:r>
      <w:r>
        <w:t>.</w:t>
      </w:r>
    </w:p>
    <w:p w:rsidR="00F20701" w:rsidRDefault="00F20701" w:rsidP="005361E4">
      <w:r>
        <w:t xml:space="preserve">Raman shift is measured using a spectrometer detecting the light’s wavelength after it was scattered by a sample and converts it into a digital signal for computer processing </w:t>
      </w:r>
      <w:r>
        <w:rPr>
          <w:noProof/>
        </w:rPr>
        <w:t>(Krafft and Popp</w:t>
      </w:r>
      <w:r w:rsidR="00E912ED">
        <w:rPr>
          <w:noProof/>
        </w:rPr>
        <w:t xml:space="preserve">, 2015 </w:t>
      </w:r>
      <w:r>
        <w:rPr>
          <w:noProof/>
        </w:rPr>
        <w:t>; Stöckel et al., 2015)</w:t>
      </w:r>
      <w:r>
        <w:t>. The spectrum displays the intensity of scattered light at each wavelength that is longer than the original transmitted light (which is cutoff from the signal). This light had undergone Raman Shift</w:t>
      </w:r>
      <w:r w:rsidR="00375B12">
        <w:t>. In figure 1, an example of the Raman shift of ethanol is displayed to illustrate how a well resolved Raman spectrum looks</w:t>
      </w:r>
      <w:r>
        <w:t xml:space="preserve"> (</w:t>
      </w:r>
      <w:r>
        <w:fldChar w:fldCharType="begin"/>
      </w:r>
      <w:r>
        <w:instrText xml:space="preserve"> REF _Ref520641246 \h </w:instrText>
      </w:r>
      <w:r>
        <w:fldChar w:fldCharType="separate"/>
      </w:r>
      <w:r>
        <w:t xml:space="preserve">Figure </w:t>
      </w:r>
      <w:r>
        <w:rPr>
          <w:noProof/>
        </w:rPr>
        <w:t>1</w:t>
      </w:r>
      <w:r>
        <w:fldChar w:fldCharType="end"/>
      </w:r>
      <w:r>
        <w:t xml:space="preserve">). </w:t>
      </w:r>
      <w:r w:rsidR="005361E4">
        <w:t xml:space="preserve">Raman shift is </w:t>
      </w:r>
      <w:r w:rsidR="00375B12">
        <w:t>commonly</w:t>
      </w:r>
      <w:r w:rsidR="005361E4">
        <w:t xml:space="preserve"> presented by </w:t>
      </w:r>
      <w:r w:rsidR="00375B12">
        <w:t>wavenumber</w:t>
      </w:r>
      <w:r w:rsidR="005361E4">
        <w:t xml:space="preserve"> in units </w:t>
      </w:r>
      <w:commentRangeStart w:id="70"/>
      <w:commentRangeStart w:id="71"/>
      <w:r w:rsidR="005361E4">
        <w:t>of cm</w:t>
      </w:r>
      <w:r w:rsidR="005361E4" w:rsidRPr="00375B12">
        <w:rPr>
          <w:vertAlign w:val="superscript"/>
        </w:rPr>
        <w:t>-1</w:t>
      </w:r>
      <w:commentRangeEnd w:id="70"/>
      <w:r w:rsidR="00F762E6">
        <w:rPr>
          <w:rStyle w:val="CommentReference"/>
          <w:rFonts w:eastAsia="Calibri"/>
        </w:rPr>
        <w:commentReference w:id="70"/>
      </w:r>
      <w:commentRangeEnd w:id="71"/>
      <w:r w:rsidR="00D47EFD">
        <w:rPr>
          <w:rStyle w:val="CommentReference"/>
          <w:rFonts w:eastAsia="Calibri"/>
        </w:rPr>
        <w:commentReference w:id="71"/>
      </w:r>
      <w:r w:rsidR="00A85521">
        <w:t>.</w:t>
      </w:r>
    </w:p>
    <w:p w:rsidR="00F20701" w:rsidRDefault="00F20701" w:rsidP="007F0F28">
      <w:r w:rsidRPr="00152E69">
        <w:rPr>
          <w:noProof/>
          <w:lang w:eastAsia="en-US"/>
        </w:rPr>
        <w:drawing>
          <wp:inline distT="0" distB="0" distL="0" distR="0" wp14:anchorId="4D9D1687" wp14:editId="1E762504">
            <wp:extent cx="5274310" cy="2095500"/>
            <wp:effectExtent l="0" t="0" r="2540" b="0"/>
            <wp:docPr id="5" name="תרשים 5"/>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F20701" w:rsidRPr="004E713F" w:rsidRDefault="00F20701" w:rsidP="001F0186">
      <w:pPr>
        <w:pStyle w:val="Caption"/>
        <w:rPr>
          <w:noProof/>
        </w:rPr>
      </w:pPr>
      <w:bookmarkStart w:id="72" w:name="_Ref520641246"/>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bookmarkEnd w:id="72"/>
      <w:r>
        <w:t xml:space="preserve"> Spectral fingerprint of ethanol. </w:t>
      </w:r>
      <w:r>
        <w:rPr>
          <w:noProof/>
        </w:rPr>
        <w:t>Excitation is by 785 nm laser, for 5 seconds, 3 scans were averaged.</w:t>
      </w:r>
    </w:p>
    <w:p w:rsidR="00F20701" w:rsidRDefault="00F20701" w:rsidP="001F0186">
      <w:pPr>
        <w:pStyle w:val="Caption"/>
      </w:pPr>
    </w:p>
    <w:p w:rsidR="00F20701" w:rsidRDefault="00F20701" w:rsidP="007F0F28">
      <w:pPr>
        <w:pStyle w:val="Heading3"/>
      </w:pPr>
      <w:bookmarkStart w:id="73" w:name="_Toc520664297"/>
      <w:bookmarkStart w:id="74" w:name="_Toc522802720"/>
      <w:commentRangeStart w:id="75"/>
      <w:r>
        <w:t>Detecting</w:t>
      </w:r>
      <w:commentRangeEnd w:id="75"/>
      <w:r w:rsidR="00F762E6">
        <w:rPr>
          <w:rStyle w:val="CommentReference"/>
          <w:rFonts w:eastAsia="Calibri"/>
          <w:color w:val="auto"/>
          <w:lang w:val="en-US" w:eastAsia="he-IL"/>
        </w:rPr>
        <w:commentReference w:id="75"/>
      </w:r>
      <w:r>
        <w:t xml:space="preserve"> bacteria</w:t>
      </w:r>
      <w:bookmarkEnd w:id="73"/>
      <w:r w:rsidRPr="002A5E2B">
        <w:t xml:space="preserve"> </w:t>
      </w:r>
      <w:r>
        <w:t>with Raman spectroscopy</w:t>
      </w:r>
      <w:bookmarkEnd w:id="74"/>
      <w:r>
        <w:t xml:space="preserve"> </w:t>
      </w:r>
    </w:p>
    <w:p w:rsidR="00F20701" w:rsidRDefault="00F20701" w:rsidP="009E2BD2">
      <w:r>
        <w:t xml:space="preserve">First attempts to describe bacteria and their Raman fingerprints have managed to accurately differentiate different strains of bacteria using long laser exposure times and very high concentrations of bacteria </w:t>
      </w:r>
      <w:r>
        <w:rPr>
          <w:noProof/>
        </w:rPr>
        <w:t>(Fehrmann et al., 1995; Manoharan et al., 1990; Naumann et al., 1995; Williams and Edwards, 1994)</w:t>
      </w:r>
      <w:r w:rsidR="000B0004">
        <w:rPr>
          <w:noProof/>
        </w:rPr>
        <w:t>,</w:t>
      </w:r>
      <w:r>
        <w:t xml:space="preserve"> such as </w:t>
      </w:r>
      <w:r>
        <w:rPr>
          <w:i/>
          <w:iCs/>
        </w:rPr>
        <w:t>C</w:t>
      </w:r>
      <w:r w:rsidRPr="00363C97">
        <w:rPr>
          <w:i/>
          <w:iCs/>
        </w:rPr>
        <w:t>lostridia</w:t>
      </w:r>
      <w:r>
        <w:t xml:space="preserve"> spp</w:t>
      </w:r>
      <w:r w:rsidRPr="00E912ED">
        <w:t xml:space="preserve">., </w:t>
      </w:r>
      <w:r w:rsidRPr="00E912ED">
        <w:rPr>
          <w:i/>
          <w:iCs/>
        </w:rPr>
        <w:t>Staphylococcus</w:t>
      </w:r>
      <w:r w:rsidRPr="00E912ED">
        <w:t xml:space="preserve"> </w:t>
      </w:r>
      <w:r w:rsidRPr="00E912ED">
        <w:rPr>
          <w:i/>
          <w:iCs/>
        </w:rPr>
        <w:t>aureus</w:t>
      </w:r>
      <w:r w:rsidRPr="00E912ED">
        <w:t xml:space="preserve">, </w:t>
      </w:r>
      <w:r w:rsidRPr="00E912ED">
        <w:rPr>
          <w:i/>
          <w:iCs/>
        </w:rPr>
        <w:t>Escherichia coli</w:t>
      </w:r>
      <w:r w:rsidRPr="00E912ED">
        <w:t xml:space="preserve">, </w:t>
      </w:r>
      <w:r w:rsidRPr="00E912ED">
        <w:rPr>
          <w:i/>
          <w:iCs/>
        </w:rPr>
        <w:t>Bacillus subtilis</w:t>
      </w:r>
      <w:r w:rsidRPr="00E912ED">
        <w:t>). Later, Zeiri et al</w:t>
      </w:r>
      <w:r w:rsidR="000B0004">
        <w:t>.</w:t>
      </w:r>
      <w:r w:rsidRPr="00E912ED">
        <w:t xml:space="preserve"> </w:t>
      </w:r>
      <w:r w:rsidR="00E912ED" w:rsidRPr="00E912ED">
        <w:rPr>
          <w:noProof/>
        </w:rPr>
        <w:t>(Zeiri and Efrima, 2005;</w:t>
      </w:r>
      <w:r w:rsidRPr="00E912ED">
        <w:rPr>
          <w:noProof/>
        </w:rPr>
        <w:t>Zeiri et al., 2004)</w:t>
      </w:r>
      <w:r w:rsidRPr="00E912ED">
        <w:t xml:space="preserve"> have</w:t>
      </w:r>
      <w:r>
        <w:t xml:space="preserve"> shown that most of the spectral fingerprint of bacteria is due to DNA moieties</w:t>
      </w:r>
      <w:r w:rsidR="000B0004">
        <w:t>,</w:t>
      </w:r>
      <w:r>
        <w:t xml:space="preserve"> such as adenine and </w:t>
      </w:r>
      <w:r w:rsidR="000B0004">
        <w:t>f</w:t>
      </w:r>
      <w:r w:rsidR="00F05358">
        <w:t>lavin</w:t>
      </w:r>
      <w:r w:rsidRPr="001E76A7">
        <w:rPr>
          <w:lang w:val="en"/>
        </w:rPr>
        <w:t xml:space="preserve"> adenine dinucleotide</w:t>
      </w:r>
      <w:r>
        <w:rPr>
          <w:lang w:val="en"/>
        </w:rPr>
        <w:t xml:space="preserve"> (FAD). They found that certain </w:t>
      </w:r>
      <w:r>
        <w:t xml:space="preserve">phosphorous and carboxylic bonds can also be detected using Raman spectra. In another paper </w:t>
      </w:r>
      <w:r>
        <w:rPr>
          <w:noProof/>
        </w:rPr>
        <w:t>(Premasiri et al., 2017)</w:t>
      </w:r>
      <w:r>
        <w:t xml:space="preserve"> it was shown that the Raman spectrum of bacteria is also related to </w:t>
      </w:r>
      <w:commentRangeStart w:id="76"/>
      <w:commentRangeStart w:id="77"/>
      <w:r>
        <w:t>guanine</w:t>
      </w:r>
      <w:commentRangeEnd w:id="76"/>
      <w:r w:rsidR="00E565C6">
        <w:rPr>
          <w:rStyle w:val="CommentReference"/>
          <w:rFonts w:eastAsia="Calibri"/>
        </w:rPr>
        <w:commentReference w:id="76"/>
      </w:r>
      <w:commentRangeEnd w:id="77"/>
      <w:r w:rsidR="00D47EFD">
        <w:rPr>
          <w:rStyle w:val="CommentReference"/>
          <w:rFonts w:eastAsia="Calibri"/>
        </w:rPr>
        <w:commentReference w:id="77"/>
      </w:r>
      <w:r w:rsidR="00E565C6">
        <w:t>,</w:t>
      </w:r>
      <w:r>
        <w:t xml:space="preserve"> another DNA moiety. </w:t>
      </w:r>
    </w:p>
    <w:p w:rsidR="00F20701" w:rsidRDefault="00F20701" w:rsidP="009E2BD2">
      <w:r>
        <w:t xml:space="preserve">These findings have encouraged research regarding the application of Raman spectroscopy for detection of pathogenic and spoilage causing bacteria in the food industry. Others have demonstrated detection of </w:t>
      </w:r>
      <w:r>
        <w:rPr>
          <w:i/>
          <w:iCs/>
        </w:rPr>
        <w:t xml:space="preserve">Brucella, Escherichia and Yersinia </w:t>
      </w:r>
      <w:r w:rsidRPr="00363C97">
        <w:t>spp</w:t>
      </w:r>
      <w:r>
        <w:rPr>
          <w:i/>
          <w:iCs/>
        </w:rPr>
        <w:t xml:space="preserve">. </w:t>
      </w:r>
      <w:r>
        <w:t xml:space="preserve">in milk samples. In that work </w:t>
      </w:r>
      <w:r>
        <w:rPr>
          <w:noProof/>
        </w:rPr>
        <w:t>(Meisel et al., 2012)</w:t>
      </w:r>
      <w:r>
        <w:t>, over 2,000 spectra had be</w:t>
      </w:r>
      <w:r w:rsidR="00E565C6">
        <w:t>en</w:t>
      </w:r>
      <w:r>
        <w:t xml:space="preserve"> collected, and scanned using a Raman microscope to improve the signal. A machine learning process enabled accurate differentiation between species with &gt;95% accuracy. It is important to </w:t>
      </w:r>
      <w:r w:rsidRPr="009C44A8">
        <w:t xml:space="preserve">note that while the bacteria were grown in milk, which is regarded as a complex </w:t>
      </w:r>
      <w:r w:rsidR="00375B12" w:rsidRPr="009C44A8">
        <w:t>background</w:t>
      </w:r>
      <w:r w:rsidRPr="009C44A8">
        <w:t>, scanning was done after washing with water</w:t>
      </w:r>
      <w:r w:rsidR="00E565C6" w:rsidRPr="009C44A8">
        <w:t xml:space="preserve"> to remove residual milk substances</w:t>
      </w:r>
      <w:r w:rsidRPr="009C44A8">
        <w:t xml:space="preserve"> (Meisel et al., 2012). A similar study </w:t>
      </w:r>
      <w:r w:rsidRPr="009C44A8">
        <w:rPr>
          <w:noProof/>
        </w:rPr>
        <w:t>(Meisel et al., 2014)</w:t>
      </w:r>
      <w:r w:rsidRPr="009C44A8">
        <w:t xml:space="preserve"> demonstrated </w:t>
      </w:r>
      <w:r w:rsidR="00E565C6" w:rsidRPr="009C44A8">
        <w:t xml:space="preserve">the </w:t>
      </w:r>
      <w:r w:rsidRPr="009C44A8">
        <w:t xml:space="preserve">ability to differentiate meat-associated </w:t>
      </w:r>
      <w:r w:rsidRPr="009C44A8">
        <w:rPr>
          <w:i/>
          <w:iCs/>
        </w:rPr>
        <w:t>Salmonella, Listeria</w:t>
      </w:r>
      <w:r>
        <w:rPr>
          <w:i/>
          <w:iCs/>
        </w:rPr>
        <w:t xml:space="preserve"> and E. coli</w:t>
      </w:r>
      <w:r>
        <w:t xml:space="preserve"> species with &gt;85% specificity. Both studies required overnight culturing to achieve meaningful results and the use of </w:t>
      </w:r>
      <w:commentRangeStart w:id="78"/>
      <w:ins w:id="79" w:author="Shlomo Sela" w:date="2018-08-26T16:41:00Z">
        <w:r w:rsidR="00E565C6">
          <w:t xml:space="preserve">Raman </w:t>
        </w:r>
      </w:ins>
      <w:r>
        <w:t>microscope</w:t>
      </w:r>
      <w:ins w:id="80" w:author="Shlomo Sela" w:date="2018-08-26T16:41:00Z">
        <w:r w:rsidR="00E565C6">
          <w:t xml:space="preserve"> for imaging</w:t>
        </w:r>
      </w:ins>
      <w:del w:id="81" w:author="Shlomo Sela" w:date="2018-08-26T16:41:00Z">
        <w:r w:rsidDel="00E565C6">
          <w:delText>s</w:delText>
        </w:r>
      </w:del>
      <w:ins w:id="82" w:author="Shlomo Sela" w:date="2018-08-26T16:41:00Z">
        <w:r w:rsidR="00E565C6">
          <w:t>???</w:t>
        </w:r>
      </w:ins>
      <w:commentRangeEnd w:id="78"/>
      <w:r w:rsidR="00D47EFD">
        <w:rPr>
          <w:rStyle w:val="CommentReference"/>
          <w:rFonts w:eastAsia="Calibri"/>
        </w:rPr>
        <w:commentReference w:id="78"/>
      </w:r>
      <w:r>
        <w:t xml:space="preserve">, which are both expensive and time consuming. Others have </w:t>
      </w:r>
      <w:r w:rsidR="00E565C6">
        <w:t xml:space="preserve">also </w:t>
      </w:r>
      <w:r>
        <w:t xml:space="preserve">demonstrated the possibility of detecting and differentiating bacteria relevant for the food industry </w:t>
      </w:r>
      <w:r>
        <w:rPr>
          <w:noProof/>
        </w:rPr>
        <w:t>(Boyaci et al., 2015; Li and Church, 2014; Maquelin et al., 2000</w:t>
      </w:r>
      <w:r w:rsidR="007F0F28">
        <w:rPr>
          <w:noProof/>
        </w:rPr>
        <w:t xml:space="preserve">; </w:t>
      </w:r>
      <w:r>
        <w:rPr>
          <w:noProof/>
        </w:rPr>
        <w:t>Wang et al., 2015</w:t>
      </w:r>
      <w:r w:rsidR="007F0F28">
        <w:rPr>
          <w:noProof/>
        </w:rPr>
        <w:t xml:space="preserve">; </w:t>
      </w:r>
      <w:r>
        <w:rPr>
          <w:noProof/>
        </w:rPr>
        <w:t>Nicolaou et al., 2011)</w:t>
      </w:r>
      <w:ins w:id="83" w:author="Shlomo Sela" w:date="2018-08-26T16:42:00Z">
        <w:r w:rsidR="00E565C6">
          <w:rPr>
            <w:noProof/>
          </w:rPr>
          <w:t xml:space="preserve"> </w:t>
        </w:r>
        <w:commentRangeStart w:id="84"/>
        <w:r w:rsidR="00E565C6">
          <w:rPr>
            <w:noProof/>
          </w:rPr>
          <w:t>using Raman microscopy</w:t>
        </w:r>
      </w:ins>
      <w:commentRangeEnd w:id="84"/>
      <w:r w:rsidR="009C44A8">
        <w:rPr>
          <w:rStyle w:val="CommentReference"/>
          <w:rFonts w:eastAsia="Calibri"/>
        </w:rPr>
        <w:commentReference w:id="84"/>
      </w:r>
      <w:ins w:id="85" w:author="Shlomo Sela" w:date="2018-08-26T16:42:00Z">
        <w:r w:rsidR="00E565C6">
          <w:rPr>
            <w:noProof/>
          </w:rPr>
          <w:t>??</w:t>
        </w:r>
      </w:ins>
      <w:r>
        <w:t>.</w:t>
      </w:r>
    </w:p>
    <w:p w:rsidR="00F20701" w:rsidRPr="004D4A3F" w:rsidRDefault="00F20701" w:rsidP="009E2BD2">
      <w:r>
        <w:t xml:space="preserve">A different approach was </w:t>
      </w:r>
      <w:r w:rsidR="006A730A">
        <w:t xml:space="preserve">to </w:t>
      </w:r>
      <w:commentRangeStart w:id="86"/>
      <w:commentRangeStart w:id="87"/>
      <w:r>
        <w:t>quantify bacteria in a sample</w:t>
      </w:r>
      <w:commentRangeEnd w:id="86"/>
      <w:r w:rsidR="006A730A">
        <w:rPr>
          <w:rStyle w:val="CommentReference"/>
          <w:rFonts w:eastAsia="Calibri"/>
        </w:rPr>
        <w:commentReference w:id="86"/>
      </w:r>
      <w:commentRangeEnd w:id="87"/>
      <w:r w:rsidR="009C44A8">
        <w:rPr>
          <w:rStyle w:val="CommentReference"/>
          <w:rFonts w:eastAsia="Calibri"/>
        </w:rPr>
        <w:commentReference w:id="87"/>
      </w:r>
      <w:r>
        <w:t xml:space="preserve">. The challenge in quantifying bacteria is that the Raman fingerprint of bacteria is very weak </w:t>
      </w:r>
      <w:r>
        <w:rPr>
          <w:noProof/>
        </w:rPr>
        <w:t>(Pahlow et al., 2015; Rösch et al., 2005; Stöckel et al., 2015)</w:t>
      </w:r>
      <w:r>
        <w:t xml:space="preserve">. This has led to the use of surface enhanced Raman spectroscopy (SERS) techniques. Zhou et al </w:t>
      </w:r>
      <w:r>
        <w:rPr>
          <w:noProof/>
        </w:rPr>
        <w:t>(Zhou et al., 2014)</w:t>
      </w:r>
      <w:r>
        <w:t xml:space="preserve"> have managed, using gold particles and SERS, to detect </w:t>
      </w:r>
      <w:r>
        <w:rPr>
          <w:i/>
          <w:iCs/>
        </w:rPr>
        <w:t>E. coli</w:t>
      </w:r>
      <w:r>
        <w:t xml:space="preserve"> cells at less than 100 CFU/ml in a </w:t>
      </w:r>
      <w:r w:rsidR="00F05358">
        <w:t>3-µL</w:t>
      </w:r>
      <w:r>
        <w:t xml:space="preserve"> sample. The gold particles were added to the sample, causing a localized surface Plasmon resonance reaction, which traps light and increases Raman </w:t>
      </w:r>
      <w:r w:rsidR="00F05358">
        <w:t>shift</w:t>
      </w:r>
      <w:r>
        <w:t xml:space="preserve">. </w:t>
      </w:r>
      <w:r>
        <w:rPr>
          <w:rFonts w:hint="cs"/>
        </w:rPr>
        <w:t>T</w:t>
      </w:r>
      <w:r>
        <w:t xml:space="preserve">he same approach was used </w:t>
      </w:r>
      <w:r w:rsidRPr="000251F1">
        <w:t xml:space="preserve">by </w:t>
      </w:r>
      <w:r w:rsidRPr="000251F1">
        <w:rPr>
          <w:rFonts w:hint="cs"/>
        </w:rPr>
        <w:t>S</w:t>
      </w:r>
      <w:r w:rsidRPr="000251F1">
        <w:t>undaram et al</w:t>
      </w:r>
      <w:r w:rsidR="006A730A">
        <w:t>.</w:t>
      </w:r>
      <w:r w:rsidRPr="000251F1">
        <w:t xml:space="preserve"> </w:t>
      </w:r>
      <w:r w:rsidRPr="000251F1">
        <w:rPr>
          <w:noProof/>
        </w:rPr>
        <w:t>(2013a; 2013b)</w:t>
      </w:r>
      <w:r w:rsidRPr="000251F1">
        <w:t xml:space="preserve"> to increase</w:t>
      </w:r>
      <w:r>
        <w:t xml:space="preserve"> </w:t>
      </w:r>
      <w:commentRangeStart w:id="88"/>
      <w:commentRangeStart w:id="89"/>
      <w:del w:id="90" w:author="עטרה בקל" w:date="2018-09-02T12:08:00Z">
        <w:r w:rsidDel="009C44A8">
          <w:delText xml:space="preserve">their </w:delText>
        </w:r>
      </w:del>
      <w:commentRangeEnd w:id="88"/>
      <w:ins w:id="91" w:author="עטרה בקל" w:date="2018-09-02T12:08:00Z">
        <w:r w:rsidR="009C44A8">
          <w:t xml:space="preserve">the </w:t>
        </w:r>
      </w:ins>
      <w:r w:rsidR="006A730A">
        <w:rPr>
          <w:rStyle w:val="CommentReference"/>
          <w:rFonts w:eastAsia="Calibri"/>
        </w:rPr>
        <w:commentReference w:id="88"/>
      </w:r>
      <w:commentRangeEnd w:id="89"/>
      <w:r w:rsidR="009C44A8">
        <w:rPr>
          <w:rStyle w:val="CommentReference"/>
          <w:rFonts w:eastAsia="Calibri"/>
        </w:rPr>
        <w:commentReference w:id="89"/>
      </w:r>
      <w:r>
        <w:t>signal</w:t>
      </w:r>
      <w:ins w:id="92" w:author="עטרה בקל" w:date="2018-09-02T12:06:00Z">
        <w:r w:rsidR="009C44A8">
          <w:t xml:space="preserve"> of different </w:t>
        </w:r>
        <w:del w:id="93" w:author="Shlomo Sela" w:date="2018-09-04T11:58:00Z">
          <w:r w:rsidR="009C44A8" w:rsidDel="009F14B8">
            <w:delText>becaterial</w:delText>
          </w:r>
        </w:del>
      </w:ins>
      <w:ins w:id="94" w:author="Shlomo Sela" w:date="2018-09-04T11:58:00Z">
        <w:r w:rsidR="009F14B8">
          <w:t>bacterial</w:t>
        </w:r>
      </w:ins>
      <w:ins w:id="95" w:author="עטרה בקל" w:date="2018-09-02T12:06:00Z">
        <w:r w:rsidR="009C44A8">
          <w:t xml:space="preserve"> strains</w:t>
        </w:r>
      </w:ins>
      <w:r>
        <w:t xml:space="preserve"> by a factor of 10</w:t>
      </w:r>
      <w:r>
        <w:rPr>
          <w:vertAlign w:val="superscript"/>
        </w:rPr>
        <w:t>6</w:t>
      </w:r>
      <w:r>
        <w:t>-10</w:t>
      </w:r>
      <w:r>
        <w:rPr>
          <w:vertAlign w:val="superscript"/>
        </w:rPr>
        <w:t>10</w:t>
      </w:r>
      <w:r>
        <w:t>. While highly attractive, the use of SERS is difficult to scale up to the food and water industries. The high cost of gold and silver</w:t>
      </w:r>
      <w:r w:rsidR="006A730A">
        <w:t xml:space="preserve"> required for SERS</w:t>
      </w:r>
      <w:r>
        <w:t>, the expertise required to construct them and the need to replace them regularly</w:t>
      </w:r>
      <w:r w:rsidR="006A730A">
        <w:t>,</w:t>
      </w:r>
      <w:r>
        <w:t xml:space="preserve"> make this method too expensive for industrial </w:t>
      </w:r>
      <w:r w:rsidR="006A730A">
        <w:t>application</w:t>
      </w:r>
      <w:r>
        <w:t xml:space="preserve">.  </w:t>
      </w:r>
    </w:p>
    <w:p w:rsidR="00F20701" w:rsidRPr="00A11898" w:rsidRDefault="00F20701" w:rsidP="007F0F28">
      <w:pPr>
        <w:pStyle w:val="Heading3"/>
      </w:pPr>
      <w:bookmarkStart w:id="96" w:name="_Toc520664298"/>
      <w:bookmarkStart w:id="97" w:name="_Toc522802721"/>
      <w:r>
        <w:t>Low resolution Raman spectroscopy</w:t>
      </w:r>
      <w:bookmarkEnd w:id="96"/>
      <w:bookmarkEnd w:id="97"/>
    </w:p>
    <w:p w:rsidR="00F20701" w:rsidRPr="007C6B13" w:rsidRDefault="00F20701" w:rsidP="009F14B8">
      <w:r>
        <w:t>While most Raman spectroscopy studies have applied microscopy-based approaches or surface enhancement using gold and silver nanoparticles, few have tried to detect</w:t>
      </w:r>
      <w:ins w:id="98" w:author="עטרה בקל" w:date="2018-09-02T12:09:00Z">
        <w:r w:rsidR="009C44A8">
          <w:t xml:space="preserve"> or quantify</w:t>
        </w:r>
      </w:ins>
      <w:r>
        <w:t xml:space="preserve"> bacteria using low</w:t>
      </w:r>
      <w:ins w:id="99" w:author="Shlomo Sela" w:date="2018-08-26T16:51:00Z">
        <w:r w:rsidR="006A730A">
          <w:t>-</w:t>
        </w:r>
      </w:ins>
      <w:del w:id="100" w:author="Shlomo Sela" w:date="2018-08-26T16:51:00Z">
        <w:r w:rsidDel="006A730A">
          <w:delText xml:space="preserve"> </w:delText>
        </w:r>
      </w:del>
      <w:r>
        <w:t xml:space="preserve">resolution </w:t>
      </w:r>
      <w:del w:id="101" w:author="Shlomo Sela" w:date="2018-08-26T16:51:00Z">
        <w:r w:rsidDel="006A730A">
          <w:delText>tools</w:delText>
        </w:r>
      </w:del>
      <w:ins w:id="102" w:author="Shlomo Sela" w:date="2018-08-26T16:51:00Z">
        <w:r w:rsidR="006A730A">
          <w:t>Raman</w:t>
        </w:r>
      </w:ins>
      <w:r>
        <w:t xml:space="preserve">. </w:t>
      </w:r>
      <w:ins w:id="103" w:author="Shlomo Sela" w:date="2018-08-26T16:51:00Z">
        <w:del w:id="104" w:author="עטרה בקל" w:date="2018-09-02T12:10:00Z">
          <w:r w:rsidR="006A730A" w:rsidDel="009C44A8">
            <w:delText>What is LRR? What might be the benefit?</w:delText>
          </w:r>
        </w:del>
      </w:ins>
      <w:ins w:id="105" w:author="עטרה בקל" w:date="2018-09-02T12:10:00Z">
        <w:r w:rsidR="009C44A8">
          <w:t>Low resoluti</w:t>
        </w:r>
      </w:ins>
      <w:ins w:id="106" w:author="עטרה בקל" w:date="2018-09-02T12:11:00Z">
        <w:r w:rsidR="009C44A8">
          <w:t xml:space="preserve">on Raman spectroscopy involves </w:t>
        </w:r>
        <w:r w:rsidR="00DB10DC">
          <w:t xml:space="preserve">obtaining the Raman spectra without using microscopes nor SERS, but rather with direct application of the laser onto a sample, and spectra collection using a simple Raman spectrometer. </w:t>
        </w:r>
      </w:ins>
      <w:ins w:id="107" w:author="עטרה בקל" w:date="2018-09-02T12:12:00Z">
        <w:r w:rsidR="00DB10DC">
          <w:t>L</w:t>
        </w:r>
      </w:ins>
      <w:ins w:id="108" w:author="עטרה בקל" w:date="2018-09-02T12:11:00Z">
        <w:r w:rsidR="00DB10DC">
          <w:t>ow-re</w:t>
        </w:r>
      </w:ins>
      <w:ins w:id="109" w:author="עטרה בקל" w:date="2018-09-02T12:12:00Z">
        <w:r w:rsidR="00DB10DC">
          <w:t xml:space="preserve">solution Raman tools are </w:t>
        </w:r>
      </w:ins>
      <w:ins w:id="110" w:author="עטרה בקל" w:date="2018-09-02T12:36:00Z">
        <w:r w:rsidR="007F6CA0">
          <w:t>relatively</w:t>
        </w:r>
      </w:ins>
      <w:ins w:id="111" w:author="עטרה בקל" w:date="2018-09-02T12:12:00Z">
        <w:r w:rsidR="00DB10DC">
          <w:t xml:space="preserve"> inexpensive </w:t>
        </w:r>
      </w:ins>
      <w:ins w:id="112" w:author="עטרה בקל" w:date="2018-09-02T12:13:00Z">
        <w:r w:rsidR="00DB10DC">
          <w:t xml:space="preserve">and easier to operate. These instruments produce a </w:t>
        </w:r>
      </w:ins>
      <w:ins w:id="113" w:author="עטרה בקל" w:date="2018-09-02T12:14:00Z">
        <w:r w:rsidR="00DB10DC">
          <w:t xml:space="preserve">weaker </w:t>
        </w:r>
        <w:r w:rsidR="00DB10DC" w:rsidRPr="009F14B8">
          <w:rPr>
            <w:highlight w:val="yellow"/>
            <w:rPrChange w:id="114" w:author="Shlomo Sela" w:date="2018-09-04T11:59:00Z">
              <w:rPr/>
            </w:rPrChange>
          </w:rPr>
          <w:t>and</w:t>
        </w:r>
        <w:r w:rsidR="00DB10DC">
          <w:t xml:space="preserve"> </w:t>
        </w:r>
      </w:ins>
      <w:ins w:id="115" w:author="עטרה בקל" w:date="2018-09-02T12:15:00Z">
        <w:r w:rsidR="00DB10DC">
          <w:t>spectrum with</w:t>
        </w:r>
      </w:ins>
      <w:ins w:id="116" w:author="עטרה בקל" w:date="2018-09-02T12:16:00Z">
        <w:r w:rsidR="00DB10DC">
          <w:t xml:space="preserve"> </w:t>
        </w:r>
      </w:ins>
      <w:ins w:id="117" w:author="עטרה בקל" w:date="2018-09-02T12:15:00Z">
        <w:r w:rsidR="00DB10DC">
          <w:t>lower resolution.</w:t>
        </w:r>
      </w:ins>
      <w:ins w:id="118" w:author="עטרה בקל" w:date="2018-09-02T12:14:00Z">
        <w:r w:rsidR="00DB10DC">
          <w:t xml:space="preserve"> </w:t>
        </w:r>
      </w:ins>
      <w:ins w:id="119" w:author="עטרה בקל" w:date="2018-09-02T12:32:00Z">
        <w:r w:rsidR="00BF3A6B">
          <w:t>In order to overcome the</w:t>
        </w:r>
      </w:ins>
      <w:ins w:id="120" w:author="עטרה בקל" w:date="2018-09-02T12:33:00Z">
        <w:r w:rsidR="007F6CA0">
          <w:t xml:space="preserve"> difficulty of</w:t>
        </w:r>
      </w:ins>
      <w:ins w:id="121" w:author="עטרה בקל" w:date="2018-09-02T12:32:00Z">
        <w:r w:rsidR="00BF3A6B">
          <w:t xml:space="preserve"> low</w:t>
        </w:r>
      </w:ins>
      <w:ins w:id="122" w:author="עטרה בקל" w:date="2018-09-02T12:36:00Z">
        <w:r w:rsidR="007F6CA0">
          <w:t>-</w:t>
        </w:r>
      </w:ins>
      <w:ins w:id="123" w:author="עטרה בקל" w:date="2018-09-02T12:32:00Z">
        <w:r w:rsidR="00BF3A6B">
          <w:t>resolution signal</w:t>
        </w:r>
      </w:ins>
      <w:ins w:id="124" w:author="עטרה בקל" w:date="2018-09-02T12:33:00Z">
        <w:r w:rsidR="007F6CA0">
          <w:t xml:space="preserve">s, </w:t>
        </w:r>
      </w:ins>
      <w:del w:id="125" w:author="עטרה בקל" w:date="2018-09-02T12:13:00Z">
        <w:r w:rsidDel="00DB10DC">
          <w:delText xml:space="preserve"> </w:delText>
        </w:r>
      </w:del>
      <w:ins w:id="126" w:author="עטרה בקל" w:date="2018-09-02T12:33:00Z">
        <w:r w:rsidR="007F6CA0">
          <w:t xml:space="preserve">advanced algorithms are applied to </w:t>
        </w:r>
        <w:del w:id="127" w:author="Shlomo Sela" w:date="2018-09-04T11:59:00Z">
          <w:r w:rsidR="007F6CA0" w:rsidDel="009F14B8">
            <w:delText xml:space="preserve">prepare and </w:delText>
          </w:r>
        </w:del>
        <w:r w:rsidR="007F6CA0">
          <w:t>analyze large datasets</w:t>
        </w:r>
      </w:ins>
      <w:moveToRangeStart w:id="128" w:author="עטרה בקל" w:date="2018-09-02T12:33:00Z" w:name="move523654959"/>
      <w:moveTo w:id="129" w:author="עטרה בקל" w:date="2018-09-02T12:33:00Z">
        <w:r w:rsidR="007F6CA0">
          <w:t xml:space="preserve">. These algorithms (such as, PLS, Support Vector Machine and others) clarify the spectra and consequently improve detection limits and resolution, without use of expensive instrumentation or sample preparation. </w:t>
        </w:r>
      </w:moveTo>
      <w:moveToRangeEnd w:id="128"/>
      <w:r>
        <w:t>Schmilovitch et al</w:t>
      </w:r>
      <w:r w:rsidR="006A730A">
        <w:t>.</w:t>
      </w:r>
      <w:r>
        <w:t xml:space="preserve"> </w:t>
      </w:r>
      <w:r w:rsidR="00ED5C5E">
        <w:rPr>
          <w:noProof/>
        </w:rPr>
        <w:t>(</w:t>
      </w:r>
      <w:r>
        <w:rPr>
          <w:noProof/>
        </w:rPr>
        <w:t>2005)</w:t>
      </w:r>
      <w:r>
        <w:t xml:space="preserve"> detected </w:t>
      </w:r>
      <w:r>
        <w:rPr>
          <w:i/>
          <w:iCs/>
        </w:rPr>
        <w:t>Erwinia</w:t>
      </w:r>
      <w:r>
        <w:t xml:space="preserve"> and </w:t>
      </w:r>
      <w:r>
        <w:rPr>
          <w:i/>
          <w:iCs/>
        </w:rPr>
        <w:t>Clavibacter</w:t>
      </w:r>
      <w:r>
        <w:t xml:space="preserve"> species</w:t>
      </w:r>
      <w:r w:rsidR="00ED5C5E">
        <w:t>,</w:t>
      </w:r>
      <w:r>
        <w:t xml:space="preserve"> known plant pathogens</w:t>
      </w:r>
      <w:r w:rsidR="00ED5C5E">
        <w:t>,</w:t>
      </w:r>
      <w:r>
        <w:t xml:space="preserve"> using a simple 785 nm laser and a spectrometer</w:t>
      </w:r>
      <w:del w:id="130" w:author="עטרה בקל" w:date="2018-09-02T12:16:00Z">
        <w:r w:rsidDel="00DB10DC">
          <w:delText>, without any light enhancement techniques</w:delText>
        </w:r>
      </w:del>
      <w:r>
        <w:t xml:space="preserve">. They managed to detect the bacteria at concentrations as low as 100 cells/ml, using a Partial Least Squares (PLS) </w:t>
      </w:r>
      <w:r w:rsidR="00D66874">
        <w:t>chemometric</w:t>
      </w:r>
      <w:r>
        <w:t xml:space="preserve"> model, with an accuracy &gt;90%. This work was a proof of concept for detection of bacteria using low</w:t>
      </w:r>
      <w:r w:rsidR="00ED5C5E">
        <w:t>-</w:t>
      </w:r>
      <w:r>
        <w:t xml:space="preserve">resolution Raman spectroscopy that can be applied for the food and water industries. </w:t>
      </w:r>
      <w:del w:id="131" w:author="עטרה בקל" w:date="2018-09-02T12:38:00Z">
        <w:r w:rsidDel="007F6CA0">
          <w:delText xml:space="preserve">Other </w:delText>
        </w:r>
        <w:r w:rsidR="00A14581" w:rsidDel="007F6CA0">
          <w:delText>studies</w:delText>
        </w:r>
        <w:r w:rsidR="00A14581" w:rsidRPr="000251F1" w:rsidDel="007F6CA0">
          <w:delText xml:space="preserve"> </w:delText>
        </w:r>
        <w:r w:rsidRPr="000251F1" w:rsidDel="007F6CA0">
          <w:rPr>
            <w:noProof/>
          </w:rPr>
          <w:delText>(Mello et al., 2005</w:delText>
        </w:r>
        <w:r w:rsidR="000251F1" w:rsidRPr="000251F1" w:rsidDel="007F6CA0">
          <w:rPr>
            <w:noProof/>
          </w:rPr>
          <w:delText xml:space="preserve">; </w:delText>
        </w:r>
      </w:del>
      <w:commentRangeStart w:id="132"/>
      <w:r w:rsidRPr="000251F1">
        <w:rPr>
          <w:noProof/>
        </w:rPr>
        <w:t xml:space="preserve">Mizrach </w:t>
      </w:r>
      <w:commentRangeEnd w:id="132"/>
      <w:r w:rsidR="007F6CA0">
        <w:rPr>
          <w:rStyle w:val="CommentReference"/>
          <w:rFonts w:eastAsia="Calibri"/>
        </w:rPr>
        <w:commentReference w:id="132"/>
      </w:r>
      <w:r w:rsidRPr="000251F1">
        <w:rPr>
          <w:noProof/>
        </w:rPr>
        <w:t>et al.</w:t>
      </w:r>
      <w:del w:id="133" w:author="עטרה בקל" w:date="2018-09-02T12:38:00Z">
        <w:r w:rsidRPr="000251F1" w:rsidDel="007F6CA0">
          <w:rPr>
            <w:noProof/>
          </w:rPr>
          <w:delText>,</w:delText>
        </w:r>
      </w:del>
      <w:r w:rsidRPr="000251F1">
        <w:rPr>
          <w:noProof/>
        </w:rPr>
        <w:t xml:space="preserve"> </w:t>
      </w:r>
      <w:ins w:id="134" w:author="עטרה בקל" w:date="2018-09-02T12:38:00Z">
        <w:r w:rsidR="007F6CA0">
          <w:rPr>
            <w:noProof/>
          </w:rPr>
          <w:t>(</w:t>
        </w:r>
      </w:ins>
      <w:r w:rsidRPr="000251F1">
        <w:rPr>
          <w:noProof/>
        </w:rPr>
        <w:t>2007)</w:t>
      </w:r>
      <w:r w:rsidRPr="000251F1">
        <w:t xml:space="preserve"> have shown</w:t>
      </w:r>
      <w:r>
        <w:t xml:space="preserve"> similar </w:t>
      </w:r>
      <w:ins w:id="135" w:author="Shlomo Sela" w:date="2018-08-26T17:19:00Z">
        <w:r w:rsidR="00A14581">
          <w:t>sensitivity</w:t>
        </w:r>
        <w:del w:id="136" w:author="עטרה בקל" w:date="2018-09-02T12:38:00Z">
          <w:r w:rsidR="00A14581" w:rsidDel="007F6CA0">
            <w:delText>??</w:delText>
          </w:r>
        </w:del>
      </w:ins>
      <w:del w:id="137" w:author="עטרה בקל" w:date="2018-09-02T12:38:00Z">
        <w:r w:rsidDel="007F6CA0">
          <w:delText>results</w:delText>
        </w:r>
      </w:del>
      <w:r>
        <w:t xml:space="preserve"> regarding quantification of </w:t>
      </w:r>
      <w:del w:id="138" w:author="עטרה בקל" w:date="2018-09-02T12:38:00Z">
        <w:r w:rsidDel="007F6CA0">
          <w:delText xml:space="preserve">enteric bacteria and </w:delText>
        </w:r>
      </w:del>
      <w:r>
        <w:t>yeast</w:t>
      </w:r>
      <w:ins w:id="139" w:author="Shlomo Sela" w:date="2018-08-26T16:59:00Z">
        <w:del w:id="140" w:author="עטרה בקל" w:date="2018-09-02T12:38:00Z">
          <w:r w:rsidR="00ED5C5E" w:rsidDel="007F6CA0">
            <w:delText>,</w:delText>
          </w:r>
        </w:del>
      </w:ins>
      <w:del w:id="141" w:author="עטרה בקל" w:date="2018-09-02T12:38:00Z">
        <w:r w:rsidDel="007F6CA0">
          <w:delText xml:space="preserve"> respectively</w:delText>
        </w:r>
      </w:del>
      <w:r>
        <w:t>. All these findings were obtained using low</w:t>
      </w:r>
      <w:ins w:id="142" w:author="Shlomo Sela" w:date="2018-08-26T16:59:00Z">
        <w:r w:rsidR="00ED5C5E">
          <w:t>-</w:t>
        </w:r>
      </w:ins>
      <w:del w:id="143" w:author="Shlomo Sela" w:date="2018-08-26T16:59:00Z">
        <w:r w:rsidDel="00ED5C5E">
          <w:delText xml:space="preserve"> </w:delText>
        </w:r>
      </w:del>
      <w:r>
        <w:t>resolution Raman</w:t>
      </w:r>
      <w:ins w:id="144" w:author="עטרה בקל" w:date="2018-09-02T12:39:00Z">
        <w:r w:rsidR="007F6CA0">
          <w:t xml:space="preserve">. </w:t>
        </w:r>
      </w:ins>
      <w:del w:id="145" w:author="עטרה בקל" w:date="2018-09-02T12:39:00Z">
        <w:r w:rsidDel="007F6CA0">
          <w:delText>, with</w:delText>
        </w:r>
      </w:del>
      <w:del w:id="146" w:author="עטרה בקל" w:date="2018-09-02T12:33:00Z">
        <w:r w:rsidDel="007F6CA0">
          <w:delText xml:space="preserve"> advanced algorithms to prepare and analyze large datasets</w:delText>
        </w:r>
      </w:del>
      <w:moveFromRangeStart w:id="147" w:author="עטרה בקל" w:date="2018-09-02T12:33:00Z" w:name="move523654959"/>
      <w:moveFrom w:id="148" w:author="עטרה בקל" w:date="2018-09-02T12:33:00Z">
        <w:r w:rsidDel="007F6CA0">
          <w:t>. These algorithms (such as</w:t>
        </w:r>
        <w:ins w:id="149" w:author="Shlomo Sela" w:date="2018-08-26T17:03:00Z">
          <w:r w:rsidR="00ED5C5E" w:rsidDel="007F6CA0">
            <w:t>,</w:t>
          </w:r>
        </w:ins>
        <w:r w:rsidDel="007F6CA0">
          <w:t xml:space="preserve"> PLS, Support Vector Machine and others) clarify the spectra and consequently improve detection limits and resolution, without use of expensive instrumentation or sample preparation.  </w:t>
        </w:r>
      </w:moveFrom>
      <w:moveFromRangeEnd w:id="147"/>
      <w:r>
        <w:t>Therefore, low</w:t>
      </w:r>
      <w:ins w:id="150" w:author="Shlomo Sela" w:date="2018-08-26T17:00:00Z">
        <w:r w:rsidR="00ED5C5E">
          <w:t>-</w:t>
        </w:r>
      </w:ins>
      <w:del w:id="151" w:author="Shlomo Sela" w:date="2018-08-26T17:00:00Z">
        <w:r w:rsidDel="00ED5C5E">
          <w:delText xml:space="preserve"> </w:delText>
        </w:r>
      </w:del>
      <w:r>
        <w:t xml:space="preserve">resolution Raman spectroscopy combined with proper analytical algorithms could be </w:t>
      </w:r>
      <w:r w:rsidR="00375B12">
        <w:t>considered</w:t>
      </w:r>
      <w:r w:rsidR="0033610D">
        <w:t xml:space="preserve"> as a </w:t>
      </w:r>
      <w:r w:rsidR="003B5CFE">
        <w:t xml:space="preserve">potential approach to </w:t>
      </w:r>
      <w:del w:id="152" w:author="עטרה בקל" w:date="2018-09-02T12:34:00Z">
        <w:r w:rsidR="003B5CFE" w:rsidDel="007F6CA0">
          <w:delText>quantify??</w:delText>
        </w:r>
      </w:del>
      <w:r w:rsidR="003B5CFE">
        <w:t xml:space="preserve"> </w:t>
      </w:r>
      <w:del w:id="153" w:author="עטרה בקל" w:date="2018-09-02T12:34:00Z">
        <w:r w:rsidR="003B5CFE" w:rsidDel="007F6CA0">
          <w:delText>Detect</w:delText>
        </w:r>
      </w:del>
      <w:ins w:id="154" w:author="עטרה בקל" w:date="2018-09-02T12:34:00Z">
        <w:r w:rsidR="007F6CA0">
          <w:t>detect</w:t>
        </w:r>
      </w:ins>
      <w:del w:id="155" w:author="עטרה בקל" w:date="2018-09-02T12:34:00Z">
        <w:r w:rsidR="003B5CFE" w:rsidDel="007F6CA0">
          <w:delText>??</w:delText>
        </w:r>
      </w:del>
      <w:r w:rsidR="003B5CFE">
        <w:t xml:space="preserve"> microorganisms</w:t>
      </w:r>
      <w:r w:rsidR="0033610D">
        <w:t xml:space="preserve"> </w:t>
      </w:r>
      <w:r>
        <w:t>in the food and water industry.</w:t>
      </w:r>
    </w:p>
    <w:p w:rsidR="00F20701" w:rsidRDefault="00F20701" w:rsidP="007F0F28">
      <w:pPr>
        <w:pStyle w:val="Heading2"/>
      </w:pPr>
      <w:bookmarkStart w:id="156" w:name="_Toc520664299"/>
      <w:bookmarkStart w:id="157" w:name="_Toc522802722"/>
      <w:r>
        <w:t>Fluorescence spectroscopy</w:t>
      </w:r>
      <w:bookmarkEnd w:id="156"/>
      <w:bookmarkEnd w:id="157"/>
    </w:p>
    <w:p w:rsidR="00F20701" w:rsidRDefault="0030317D" w:rsidP="009E2BD2">
      <w:pPr>
        <w:pStyle w:val="Heading3"/>
      </w:pPr>
      <w:bookmarkStart w:id="158" w:name="_Toc520664300"/>
      <w:bookmarkStart w:id="159" w:name="_Toc522802723"/>
      <w:r>
        <w:t>Fluorescence phenomenon</w:t>
      </w:r>
      <w:bookmarkEnd w:id="158"/>
      <w:bookmarkEnd w:id="159"/>
    </w:p>
    <w:p w:rsidR="00F20701" w:rsidRPr="00152E69" w:rsidRDefault="008D5C2B" w:rsidP="007F0F28">
      <w:pPr>
        <w:rPr>
          <w:rtl/>
        </w:rPr>
      </w:pPr>
      <w:r>
        <w:rPr>
          <w:noProof/>
          <w:rtl/>
          <w:lang w:eastAsia="en-US"/>
        </w:rPr>
        <mc:AlternateContent>
          <mc:Choice Requires="wpg">
            <w:drawing>
              <wp:anchor distT="0" distB="0" distL="114300" distR="114300" simplePos="0" relativeHeight="251641344" behindDoc="0" locked="0" layoutInCell="1" allowOverlap="1" wp14:anchorId="3576DA7A" wp14:editId="2BA853DC">
                <wp:simplePos x="0" y="0"/>
                <wp:positionH relativeFrom="margin">
                  <wp:posOffset>778510</wp:posOffset>
                </wp:positionH>
                <wp:positionV relativeFrom="paragraph">
                  <wp:posOffset>1514475</wp:posOffset>
                </wp:positionV>
                <wp:extent cx="3716655" cy="236410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3716655" cy="2364105"/>
                          <a:chOff x="0" y="0"/>
                          <a:chExt cx="3716655" cy="2364105"/>
                        </a:xfrm>
                      </wpg:grpSpPr>
                      <pic:pic xmlns:pic="http://schemas.openxmlformats.org/drawingml/2006/picture">
                        <pic:nvPicPr>
                          <pic:cNvPr id="4" name="תמונה 4"/>
                          <pic:cNvPicPr>
                            <a:picLocks noChangeAspect="1"/>
                          </pic:cNvPicPr>
                        </pic:nvPicPr>
                        <pic:blipFill rotWithShape="1">
                          <a:blip r:embed="rId10">
                            <a:extLst>
                              <a:ext uri="{28A0092B-C50C-407E-A947-70E740481C1C}">
                                <a14:useLocalDpi xmlns:a14="http://schemas.microsoft.com/office/drawing/2010/main" val="0"/>
                              </a:ext>
                            </a:extLst>
                          </a:blip>
                          <a:srcRect t="-1954" b="-5965"/>
                          <a:stretch/>
                        </pic:blipFill>
                        <pic:spPr bwMode="auto">
                          <a:xfrm>
                            <a:off x="0" y="0"/>
                            <a:ext cx="3716655" cy="1905635"/>
                          </a:xfrm>
                          <a:prstGeom prst="rect">
                            <a:avLst/>
                          </a:prstGeom>
                          <a:noFill/>
                          <a:ln>
                            <a:noFill/>
                          </a:ln>
                          <a:extLst>
                            <a:ext uri="{53640926-AAD7-44D8-BBD7-CCE9431645EC}">
                              <a14:shadowObscured xmlns:a14="http://schemas.microsoft.com/office/drawing/2010/main"/>
                            </a:ext>
                          </a:extLst>
                        </pic:spPr>
                      </pic:pic>
                      <wps:wsp>
                        <wps:cNvPr id="1" name="Text Box 1"/>
                        <wps:cNvSpPr txBox="1"/>
                        <wps:spPr>
                          <a:xfrm>
                            <a:off x="0" y="1962150"/>
                            <a:ext cx="3716655" cy="401955"/>
                          </a:xfrm>
                          <a:prstGeom prst="rect">
                            <a:avLst/>
                          </a:prstGeom>
                          <a:solidFill>
                            <a:prstClr val="white"/>
                          </a:solidFill>
                          <a:ln>
                            <a:noFill/>
                          </a:ln>
                        </wps:spPr>
                        <wps:txbx>
                          <w:txbxContent>
                            <w:p w:rsidR="00C319FA" w:rsidRPr="009A76C1" w:rsidRDefault="00C319FA" w:rsidP="001F0186">
                              <w:pPr>
                                <w:pStyle w:val="Caption"/>
                                <w:rPr>
                                  <w:noProof/>
                                  <w:color w:val="595959" w:themeColor="text1" w:themeTint="A6"/>
                                  <w:szCs w:val="24"/>
                                </w:rPr>
                              </w:pPr>
                              <w:bookmarkStart w:id="160" w:name="_Ref520641289"/>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bookmarkEnd w:id="160"/>
                              <w:r>
                                <w:rPr>
                                  <w:noProof/>
                                  <w:color w:val="595959" w:themeColor="text1" w:themeTint="A6"/>
                                </w:rPr>
                                <w:t xml:space="preserve">. </w:t>
                              </w:r>
                              <w:r>
                                <w:t>J</w:t>
                              </w:r>
                              <w:r w:rsidRPr="009A76C1">
                                <w:t xml:space="preserve">ablonski </w:t>
                              </w:r>
                              <w:r>
                                <w:t>diagram illustrating fluorescence</w:t>
                              </w:r>
                              <w:r>
                                <w:rPr>
                                  <w:noProof/>
                                  <w:color w:val="595959" w:themeColor="text1" w:themeTint="A6"/>
                                  <w:szCs w:val="24"/>
                                </w:rPr>
                                <w:t xml:space="preserve"> </w:t>
                              </w:r>
                              <w:r>
                                <w:rPr>
                                  <w:noProof/>
                                </w:rPr>
                                <w:t>(Lakowicz, 2006a)</w:t>
                              </w:r>
                              <w:ins w:id="161" w:author="Shlomo Sela" w:date="2018-08-26T17:40:00Z">
                                <w:r>
                                  <w:rPr>
                                    <w:noProof/>
                                  </w:rPr>
                                  <w:t>.</w:t>
                                </w:r>
                              </w:ins>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76DA7A" id="Group 18" o:spid="_x0000_s1026" style="position:absolute;left:0;text-align:left;margin-left:61.3pt;margin-top:119.25pt;width:292.65pt;height:186.15pt;z-index:251641344;mso-position-horizontal-relative:margin;mso-width-relative:margin;mso-height-relative:margin" coordsize="37166,2364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style="position:absolute;width:37166;height:19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">
                  <v:imagedata r:id="rId11" o:title="" croptop="-1281f" cropbottom="-3909f"/>
                  <v:path arrowok="t"/>
                </v:shape>
                <v:shapetype id="_x0000_t202" coordsize="21600,21600" o:spt="202" path="m,l,21600r21600,l21600,xe">
                  <v:stroke joinstyle="miter"/>
                  <v:path gradientshapeok="t" o:connecttype="rect"/>
                </v:shapetype>
                <v:shape id="Text Box 1" o:spid="_x0000_s1028" type="#_x0000_t202" style="position:absolute;top:19621;width:37166;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rsidR="00C319FA" w:rsidRPr="009A76C1" w:rsidRDefault="00C319FA" w:rsidP="001F0186">
                        <w:pPr>
                          <w:pStyle w:val="Caption"/>
                          <w:rPr>
                            <w:noProof/>
                            <w:color w:val="595959" w:themeColor="text1" w:themeTint="A6"/>
                            <w:szCs w:val="24"/>
                          </w:rPr>
                        </w:pPr>
                        <w:bookmarkStart w:id="162" w:name="_Ref520641289"/>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bookmarkEnd w:id="162"/>
                        <w:r>
                          <w:rPr>
                            <w:noProof/>
                            <w:color w:val="595959" w:themeColor="text1" w:themeTint="A6"/>
                          </w:rPr>
                          <w:t xml:space="preserve">. </w:t>
                        </w:r>
                        <w:r>
                          <w:t>J</w:t>
                        </w:r>
                        <w:r w:rsidRPr="009A76C1">
                          <w:t xml:space="preserve">ablonski </w:t>
                        </w:r>
                        <w:r>
                          <w:t>diagram illustrating fluorescence</w:t>
                        </w:r>
                        <w:r>
                          <w:rPr>
                            <w:noProof/>
                            <w:color w:val="595959" w:themeColor="text1" w:themeTint="A6"/>
                            <w:szCs w:val="24"/>
                          </w:rPr>
                          <w:t xml:space="preserve"> </w:t>
                        </w:r>
                        <w:r>
                          <w:rPr>
                            <w:noProof/>
                          </w:rPr>
                          <w:t>(Lakowicz, 2006a)</w:t>
                        </w:r>
                        <w:ins w:id="163" w:author="Shlomo Sela" w:date="2018-08-26T17:40:00Z">
                          <w:r>
                            <w:rPr>
                              <w:noProof/>
                            </w:rPr>
                            <w:t>.</w:t>
                          </w:r>
                        </w:ins>
                      </w:p>
                    </w:txbxContent>
                  </v:textbox>
                </v:shape>
                <w10:wrap type="topAndBottom" anchorx="margin"/>
              </v:group>
            </w:pict>
          </mc:Fallback>
        </mc:AlternateContent>
      </w:r>
      <w:r w:rsidR="00F20701">
        <w:t>Fluorescence results from the absorption of a photon by a molecule or ion, which causes electron excitation from the ground state to higher energetic levels (excited state</w:t>
      </w:r>
      <w:r w:rsidR="0030317D">
        <w:t>s</w:t>
      </w:r>
      <w:r w:rsidR="00F20701">
        <w:t xml:space="preserve">). When excited, the electron may lose some energy due to molecular bond vibrations, collisions and other non-radiative interactions. This causes the electron to reach a lower-energy excited state. Then, the electron may return to the ground state by emitting a photon. However, the emitted photon will have a lower energy as compared with that of the exciting photon due to the loss of energy by internal interaction </w:t>
      </w:r>
      <w:r w:rsidR="00F20701">
        <w:rPr>
          <w:noProof/>
        </w:rPr>
        <w:t>(Lakowicz, 2006</w:t>
      </w:r>
      <w:r w:rsidR="000251F1">
        <w:rPr>
          <w:noProof/>
        </w:rPr>
        <w:t>a</w:t>
      </w:r>
      <w:r w:rsidR="00F20701">
        <w:rPr>
          <w:noProof/>
        </w:rPr>
        <w:t>)</w:t>
      </w:r>
      <w:r w:rsidR="00F20701">
        <w:t xml:space="preserve"> (</w:t>
      </w:r>
      <w:r w:rsidR="00F20701">
        <w:fldChar w:fldCharType="begin"/>
      </w:r>
      <w:r w:rsidR="00F20701">
        <w:instrText xml:space="preserve"> REF _Ref520641289 \h </w:instrText>
      </w:r>
      <w:r w:rsidR="00F20701">
        <w:fldChar w:fldCharType="separate"/>
      </w:r>
      <w:r w:rsidR="00F20701">
        <w:t xml:space="preserve">Figure </w:t>
      </w:r>
      <w:r w:rsidR="00F20701">
        <w:rPr>
          <w:noProof/>
        </w:rPr>
        <w:t>2</w:t>
      </w:r>
      <w:r w:rsidR="00F20701">
        <w:fldChar w:fldCharType="end"/>
      </w:r>
      <w:r w:rsidR="00F20701">
        <w:t xml:space="preserve">).  </w:t>
      </w:r>
    </w:p>
    <w:p w:rsidR="00F20701" w:rsidRDefault="00374B0A" w:rsidP="009E2BD2">
      <w:r>
        <w:rPr>
          <w:noProof/>
          <w:lang w:eastAsia="en-US"/>
        </w:rPr>
        <mc:AlternateContent>
          <mc:Choice Requires="wpg">
            <w:drawing>
              <wp:anchor distT="0" distB="0" distL="114300" distR="114300" simplePos="0" relativeHeight="251644416" behindDoc="0" locked="0" layoutInCell="1" allowOverlap="1" wp14:anchorId="73A5FB15" wp14:editId="419E3E81">
                <wp:simplePos x="0" y="0"/>
                <wp:positionH relativeFrom="margin">
                  <wp:align>center</wp:align>
                </wp:positionH>
                <wp:positionV relativeFrom="margin">
                  <wp:align>bottom</wp:align>
                </wp:positionV>
                <wp:extent cx="3280410" cy="1549400"/>
                <wp:effectExtent l="19050" t="19050" r="0" b="0"/>
                <wp:wrapTopAndBottom/>
                <wp:docPr id="9" name="Group 9"/>
                <wp:cNvGraphicFramePr/>
                <a:graphic xmlns:a="http://schemas.openxmlformats.org/drawingml/2006/main">
                  <a:graphicData uri="http://schemas.microsoft.com/office/word/2010/wordprocessingGroup">
                    <wpg:wgp>
                      <wpg:cNvGrpSpPr/>
                      <wpg:grpSpPr>
                        <a:xfrm>
                          <a:off x="0" y="0"/>
                          <a:ext cx="3280410" cy="1549400"/>
                          <a:chOff x="0" y="0"/>
                          <a:chExt cx="3280410" cy="1549400"/>
                        </a:xfrm>
                      </wpg:grpSpPr>
                      <wpg:grpSp>
                        <wpg:cNvPr id="7" name="Group 7"/>
                        <wpg:cNvGrpSpPr/>
                        <wpg:grpSpPr>
                          <a:xfrm>
                            <a:off x="0" y="0"/>
                            <a:ext cx="3248660" cy="1078865"/>
                            <a:chOff x="-10836" y="-3"/>
                            <a:chExt cx="3260860" cy="1079503"/>
                          </a:xfrm>
                        </wpg:grpSpPr>
                        <pic:pic xmlns:pic="http://schemas.openxmlformats.org/drawingml/2006/picture">
                          <pic:nvPicPr>
                            <pic:cNvPr id="6" name="Picture 6" descr="Chemical structure for CID 614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170524" y="-3"/>
                              <a:ext cx="1079500" cy="1079500"/>
                            </a:xfrm>
                            <a:prstGeom prst="rect">
                              <a:avLst/>
                            </a:prstGeom>
                            <a:noFill/>
                            <a:ln>
                              <a:solidFill>
                                <a:schemeClr val="tx1"/>
                              </a:solidFill>
                            </a:ln>
                          </pic:spPr>
                        </pic:pic>
                        <pic:pic xmlns:pic="http://schemas.openxmlformats.org/drawingml/2006/picture">
                          <pic:nvPicPr>
                            <pic:cNvPr id="3" name="Picture 3" descr="Chemical structure for CID 6305"/>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080333" y="0"/>
                              <a:ext cx="1079500" cy="1079500"/>
                            </a:xfrm>
                            <a:prstGeom prst="rect">
                              <a:avLst/>
                            </a:prstGeom>
                            <a:noFill/>
                            <a:ln>
                              <a:solidFill>
                                <a:schemeClr val="tx1"/>
                              </a:solidFill>
                            </a:ln>
                          </pic:spPr>
                        </pic:pic>
                        <pic:pic xmlns:pic="http://schemas.openxmlformats.org/drawingml/2006/picture">
                          <pic:nvPicPr>
                            <pic:cNvPr id="2" name="Picture 2" descr="Chemical structure for CID 6057"/>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0836" y="-1"/>
                              <a:ext cx="1079500" cy="1079500"/>
                            </a:xfrm>
                            <a:prstGeom prst="rect">
                              <a:avLst/>
                            </a:prstGeom>
                            <a:noFill/>
                            <a:ln>
                              <a:solidFill>
                                <a:schemeClr val="tx1"/>
                              </a:solidFill>
                            </a:ln>
                          </pic:spPr>
                        </pic:pic>
                      </wpg:grpSp>
                      <wps:wsp>
                        <wps:cNvPr id="8" name="Text Box 8"/>
                        <wps:cNvSpPr txBox="1"/>
                        <wps:spPr>
                          <a:xfrm>
                            <a:off x="47625" y="1147445"/>
                            <a:ext cx="3232785" cy="401955"/>
                          </a:xfrm>
                          <a:prstGeom prst="rect">
                            <a:avLst/>
                          </a:prstGeom>
                          <a:solidFill>
                            <a:prstClr val="white"/>
                          </a:solidFill>
                          <a:ln>
                            <a:noFill/>
                          </a:ln>
                        </wps:spPr>
                        <wps:txbx>
                          <w:txbxContent>
                            <w:p w:rsidR="00C319FA" w:rsidRPr="005D0512" w:rsidRDefault="00C319FA" w:rsidP="001F0186">
                              <w:pPr>
                                <w:pStyle w:val="Caption"/>
                                <w:rPr>
                                  <w:noProof/>
                                </w:rPr>
                              </w:pPr>
                              <w:bookmarkStart w:id="164" w:name="_Ref520641359"/>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164"/>
                              <w:r>
                                <w:rPr>
                                  <w:noProof/>
                                </w:rPr>
                                <w:t>. Molecular structures of (from left to right) tyrosine, tryptophan and phenylalanine</w:t>
                              </w:r>
                              <w:ins w:id="165" w:author="Shlomo Sela" w:date="2018-08-26T17:39:00Z">
                                <w:r>
                                  <w:rPr>
                                    <w:noProof/>
                                  </w:rPr>
                                  <w:t>.</w:t>
                                </w:r>
                              </w:ins>
                              <w:r>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73A5FB15" id="Group 9" o:spid="_x0000_s1029" style="position:absolute;left:0;text-align:left;margin-left:0;margin-top:0;width:258.3pt;height:122pt;z-index:251644416;mso-position-horizontal:center;mso-position-horizontal-relative:margin;mso-position-vertical:bottom;mso-position-vertical-relative:margin" coordsize="32804,15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">
                <v:group id="Group 7" o:spid="_x0000_s1030" style="position:absolute;width:32486;height:10788" coordorigin="-108" coordsize="32608,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Picture 6" o:spid="_x0000_s1031" type="#_x0000_t75" alt="Chemical structure for CID 6140" style="position:absolute;left:21705;width:10795;height:10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" stroked="t" strokecolor="black [3213]">
                    <v:imagedata r:id="rId15" o:title="Chemical structure for CID 6140"/>
                    <v:path arrowok="t"/>
                  </v:shape>
                  <v:shape id="Picture 3" o:spid="_x0000_s1032" type="#_x0000_t75" alt="Chemical structure for CID 6305" style="position:absolute;left:10803;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" stroked="t" strokecolor="black [3213]">
                    <v:imagedata r:id="rId16" o:title="Chemical structure for CID 6305"/>
                    <v:path arrowok="t"/>
                  </v:shape>
                  <v:shape id="_x0000_s1033" type="#_x0000_t75" alt="Chemical structure for CID 6057" style="position:absolute;left:-108;width:10794;height:10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" stroked="t" strokecolor="black [3213]">
                    <v:imagedata r:id="rId17" o:title="Chemical structure for CID 6057"/>
                    <v:path arrowok="t"/>
                  </v:shape>
                </v:group>
                <v:shape id="Text Box 8" o:spid="_x0000_s1034" type="#_x0000_t202" style="position:absolute;left:476;top:11474;width:32328;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C319FA" w:rsidRPr="005D0512" w:rsidRDefault="00C319FA" w:rsidP="001F0186">
                        <w:pPr>
                          <w:pStyle w:val="Caption"/>
                          <w:rPr>
                            <w:noProof/>
                          </w:rPr>
                        </w:pPr>
                        <w:bookmarkStart w:id="166" w:name="_Ref520641359"/>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166"/>
                        <w:r>
                          <w:rPr>
                            <w:noProof/>
                          </w:rPr>
                          <w:t>. Molecular structures of (from left to right) tyrosine, tryptophan and phenylalanine</w:t>
                        </w:r>
                        <w:ins w:id="167" w:author="Shlomo Sela" w:date="2018-08-26T17:39:00Z">
                          <w:r>
                            <w:rPr>
                              <w:noProof/>
                            </w:rPr>
                            <w:t>.</w:t>
                          </w:r>
                        </w:ins>
                        <w:r>
                          <w:rPr>
                            <w:noProof/>
                          </w:rPr>
                          <w:t xml:space="preserve"> </w:t>
                        </w:r>
                      </w:p>
                    </w:txbxContent>
                  </v:textbox>
                </v:shape>
                <w10:wrap type="topAndBottom" anchorx="margin" anchory="margin"/>
              </v:group>
            </w:pict>
          </mc:Fallback>
        </mc:AlternateContent>
      </w:r>
      <w:r w:rsidR="00F20701">
        <w:t xml:space="preserve">Examination of fluorescence can be applied for describing the chemical nature of a sample. This approach is widely used for the analysis of soluble organic matter in natural </w:t>
      </w:r>
      <w:ins w:id="168" w:author="עטרה בקל" w:date="2018-09-02T12:40:00Z">
        <w:r w:rsidR="007F6CA0">
          <w:t>fresh</w:t>
        </w:r>
      </w:ins>
      <w:ins w:id="169" w:author="עטרה בקל" w:date="2018-09-02T12:41:00Z">
        <w:r w:rsidR="007F6CA0">
          <w:t xml:space="preserve"> </w:t>
        </w:r>
      </w:ins>
      <w:r w:rsidR="00F20701">
        <w:t xml:space="preserve">water </w:t>
      </w:r>
      <w:r w:rsidR="00F20701">
        <w:rPr>
          <w:noProof/>
        </w:rPr>
        <w:t>(Borisover et al., 2009; Ishii and Boyer, 2012)</w:t>
      </w:r>
      <w:r w:rsidR="00F20701">
        <w:t xml:space="preserve">, sea water </w:t>
      </w:r>
      <w:r w:rsidR="00F20701">
        <w:rPr>
          <w:noProof/>
        </w:rPr>
        <w:t>(Stedmon et al., 2007; Yamashita et al., 2011)</w:t>
      </w:r>
      <w:r w:rsidR="00F20701">
        <w:t xml:space="preserve">, wastewater </w:t>
      </w:r>
      <w:r w:rsidR="00F20701">
        <w:rPr>
          <w:noProof/>
        </w:rPr>
        <w:t>(Carstea et al., 2016; Cohen et al., 2014; Yang et al., 2015)</w:t>
      </w:r>
      <w:r w:rsidR="00F20701">
        <w:t xml:space="preserve"> and drinking water </w:t>
      </w:r>
      <w:r w:rsidR="00F20701">
        <w:rPr>
          <w:noProof/>
        </w:rPr>
        <w:t>(Baghoth et al., 2011; Bieroza et al., 2009; Sorensen et al., 2018b)</w:t>
      </w:r>
      <w:r w:rsidR="00F20701">
        <w:t>. Certain organic compounds, particularly those with aromatic ring structures, will fluoresce when a specific light source is applied to them. This has been widely described in the literature</w:t>
      </w:r>
      <w:r w:rsidR="008D5C2B">
        <w:t>,</w:t>
      </w:r>
      <w:r w:rsidR="00F20701">
        <w:t xml:space="preserve"> specifically as a method for the </w:t>
      </w:r>
      <w:r w:rsidR="008D5C2B">
        <w:t xml:space="preserve">identification </w:t>
      </w:r>
      <w:r w:rsidR="00F20701">
        <w:t xml:space="preserve">and </w:t>
      </w:r>
      <w:r w:rsidR="008D5C2B">
        <w:t xml:space="preserve">quantification </w:t>
      </w:r>
      <w:r w:rsidR="00F20701">
        <w:t xml:space="preserve">of humic and </w:t>
      </w:r>
      <w:r w:rsidR="00F20701" w:rsidRPr="00A35BB3">
        <w:t xml:space="preserve">proteinaceous </w:t>
      </w:r>
      <w:r w:rsidR="00F20701">
        <w:t xml:space="preserve">substances. In </w:t>
      </w:r>
      <w:r w:rsidR="00F20701" w:rsidRPr="006C1C9B">
        <w:t xml:space="preserve">proteinaceous </w:t>
      </w:r>
      <w:r w:rsidR="00F20701">
        <w:t>substances, the major fluorescence effect is derived from the aromatic amino acids: tyrosine, tryptophan and phenylalanine</w:t>
      </w:r>
      <w:r w:rsidR="00251DD0">
        <w:t xml:space="preserve">, whose chemical structure is illustrated in </w:t>
      </w:r>
      <w:r w:rsidR="00F20701">
        <w:fldChar w:fldCharType="begin"/>
      </w:r>
      <w:r w:rsidR="00F20701">
        <w:instrText xml:space="preserve"> REF _Ref520641359 \h </w:instrText>
      </w:r>
      <w:r w:rsidR="00F20701">
        <w:fldChar w:fldCharType="separate"/>
      </w:r>
      <w:r w:rsidR="00F20701">
        <w:t xml:space="preserve">Figure </w:t>
      </w:r>
      <w:r w:rsidR="00F20701">
        <w:rPr>
          <w:noProof/>
        </w:rPr>
        <w:t>3</w:t>
      </w:r>
      <w:r w:rsidR="00F20701">
        <w:fldChar w:fldCharType="end"/>
      </w:r>
      <w:r w:rsidR="00F20701">
        <w:t xml:space="preserve">. The </w:t>
      </w:r>
      <w:r w:rsidR="00F20701" w:rsidRPr="006C1C9B">
        <w:t xml:space="preserve">proteinaceous </w:t>
      </w:r>
      <w:r w:rsidR="00F20701">
        <w:t xml:space="preserve">substances may include free amino acids, proteins (folded or denatured), partially digested proteins, short peptides and even some different organic </w:t>
      </w:r>
      <w:r w:rsidR="008D5C2B">
        <w:t>molecules, which</w:t>
      </w:r>
      <w:r w:rsidR="00F20701">
        <w:t xml:space="preserve"> contain the aromatic amino acids, or similar structures</w:t>
      </w:r>
      <w:r w:rsidR="008D5C2B">
        <w:t>,</w:t>
      </w:r>
      <w:r w:rsidR="00F20701">
        <w:t xml:space="preserve"> such as indole groups. The fluorescence wavelength of these structures may be shifted and the emission intensity changed depending on specific chemical environment and structures in which the amino acids are </w:t>
      </w:r>
      <w:r w:rsidR="00F20701" w:rsidRPr="000251F1">
        <w:t xml:space="preserve">organized </w:t>
      </w:r>
      <w:r w:rsidR="00F20701" w:rsidRPr="000251F1">
        <w:rPr>
          <w:noProof/>
        </w:rPr>
        <w:t>(</w:t>
      </w:r>
      <w:r w:rsidR="000251F1" w:rsidRPr="000251F1">
        <w:rPr>
          <w:noProof/>
        </w:rPr>
        <w:t>Lakowicz, 2006</w:t>
      </w:r>
      <w:r w:rsidR="000251F1">
        <w:rPr>
          <w:noProof/>
        </w:rPr>
        <w:t>b</w:t>
      </w:r>
      <w:r w:rsidR="000251F1" w:rsidRPr="000251F1">
        <w:t>)</w:t>
      </w:r>
      <w:r w:rsidR="00F20701" w:rsidRPr="000251F1">
        <w:t>.</w:t>
      </w:r>
      <w:r w:rsidR="00F20701">
        <w:t xml:space="preserve"> </w:t>
      </w:r>
    </w:p>
    <w:p w:rsidR="00F20701" w:rsidRDefault="00F20701" w:rsidP="007F0F28">
      <w:pPr>
        <w:pStyle w:val="Heading3"/>
      </w:pPr>
      <w:bookmarkStart w:id="170" w:name="_Toc520664301"/>
      <w:bookmarkStart w:id="171" w:name="_Toc522802724"/>
      <w:r>
        <w:t>Uses of fluorescence for the detection of bacteria</w:t>
      </w:r>
      <w:bookmarkEnd w:id="170"/>
      <w:bookmarkEnd w:id="171"/>
    </w:p>
    <w:p w:rsidR="00F20701" w:rsidRDefault="00F20701" w:rsidP="009E2BD2">
      <w:r>
        <w:t xml:space="preserve">The presence of </w:t>
      </w:r>
      <w:r w:rsidRPr="006C1C9B">
        <w:t xml:space="preserve">proteinaceous </w:t>
      </w:r>
      <w:r>
        <w:t xml:space="preserve">substances </w:t>
      </w:r>
      <w:r w:rsidR="008D5C2B">
        <w:t xml:space="preserve">in water </w:t>
      </w:r>
      <w:r>
        <w:t xml:space="preserve">has been suggested as a proxy to the presence of bacteria. Previous studies have shown that bacteria have spectral fingerprints within the </w:t>
      </w:r>
      <w:r w:rsidRPr="006C1C9B">
        <w:t xml:space="preserve">proteinaceous </w:t>
      </w:r>
      <w:r>
        <w:t>substance region of fluorescence</w:t>
      </w:r>
      <w:r w:rsidR="008D5C2B">
        <w:t xml:space="preserve">, </w:t>
      </w:r>
      <w:r>
        <w:t xml:space="preserve">roughly </w:t>
      </w:r>
      <w:r w:rsidR="008D5C2B">
        <w:t xml:space="preserve">in the range of </w:t>
      </w:r>
      <w:r>
        <w:t xml:space="preserve">200-400 nm excitation and emission </w:t>
      </w:r>
      <w:r>
        <w:rPr>
          <w:noProof/>
        </w:rPr>
        <w:t>(Determann et al., 1998; Elliott et al., 2006)</w:t>
      </w:r>
      <w:r>
        <w:t xml:space="preserve">. Furthermore, </w:t>
      </w:r>
      <w:r w:rsidR="008D5C2B">
        <w:t>several</w:t>
      </w:r>
      <w:r>
        <w:t xml:space="preserve"> studies have shown </w:t>
      </w:r>
      <w:r w:rsidR="008D5C2B">
        <w:t xml:space="preserve">the </w:t>
      </w:r>
      <w:r>
        <w:t xml:space="preserve">ability </w:t>
      </w:r>
      <w:r w:rsidR="00587C68">
        <w:t xml:space="preserve">of fluorescence </w:t>
      </w:r>
      <w:r>
        <w:t xml:space="preserve">to differentiate between bacterial species, at a high concentration, in colonies </w:t>
      </w:r>
      <w:r>
        <w:rPr>
          <w:noProof/>
        </w:rPr>
        <w:t>(Belal et al., 2011)</w:t>
      </w:r>
      <w:r>
        <w:t xml:space="preserve"> and in enriched blood samples </w:t>
      </w:r>
      <w:r>
        <w:rPr>
          <w:noProof/>
        </w:rPr>
        <w:t>(Walsh et al., 2013)</w:t>
      </w:r>
      <w:r>
        <w:t>.</w:t>
      </w:r>
    </w:p>
    <w:p w:rsidR="00F20701" w:rsidRDefault="00F20701">
      <w:r>
        <w:rPr>
          <w:noProof/>
          <w:lang w:eastAsia="en-US"/>
        </w:rPr>
        <mc:AlternateContent>
          <mc:Choice Requires="wpg">
            <w:drawing>
              <wp:anchor distT="0" distB="0" distL="114300" distR="114300" simplePos="0" relativeHeight="251672064" behindDoc="0" locked="0" layoutInCell="1" allowOverlap="1" wp14:anchorId="6ED0A7AA" wp14:editId="55BD0590">
                <wp:simplePos x="0" y="0"/>
                <wp:positionH relativeFrom="column">
                  <wp:posOffset>38735</wp:posOffset>
                </wp:positionH>
                <wp:positionV relativeFrom="paragraph">
                  <wp:posOffset>1334578</wp:posOffset>
                </wp:positionV>
                <wp:extent cx="5274310" cy="3778250"/>
                <wp:effectExtent l="0" t="0" r="2540" b="0"/>
                <wp:wrapTopAndBottom/>
                <wp:docPr id="54" name="Group 54"/>
                <wp:cNvGraphicFramePr/>
                <a:graphic xmlns:a="http://schemas.openxmlformats.org/drawingml/2006/main">
                  <a:graphicData uri="http://schemas.microsoft.com/office/word/2010/wordprocessingGroup">
                    <wpg:wgp>
                      <wpg:cNvGrpSpPr/>
                      <wpg:grpSpPr>
                        <a:xfrm>
                          <a:off x="0" y="0"/>
                          <a:ext cx="5274310" cy="3778250"/>
                          <a:chOff x="0" y="0"/>
                          <a:chExt cx="5274310" cy="3779211"/>
                        </a:xfrm>
                      </wpg:grpSpPr>
                      <wps:wsp>
                        <wps:cNvPr id="16" name="Text Box 16"/>
                        <wps:cNvSpPr txBox="1"/>
                        <wps:spPr>
                          <a:xfrm>
                            <a:off x="0" y="3468672"/>
                            <a:ext cx="5217129" cy="310539"/>
                          </a:xfrm>
                          <a:prstGeom prst="rect">
                            <a:avLst/>
                          </a:prstGeom>
                          <a:solidFill>
                            <a:prstClr val="white"/>
                          </a:solidFill>
                          <a:ln>
                            <a:noFill/>
                          </a:ln>
                        </wps:spPr>
                        <wps:txbx>
                          <w:txbxContent>
                            <w:p w:rsidR="00C319FA" w:rsidRPr="00DD702C" w:rsidRDefault="00C319FA" w:rsidP="001F0186">
                              <w:pPr>
                                <w:pStyle w:val="Caption"/>
                              </w:pPr>
                              <w:bookmarkStart w:id="172" w:name="_Ref520641386"/>
                              <w:r>
                                <w:t xml:space="preserve">Figure </w:t>
                              </w:r>
                              <w:r>
                                <w:rPr>
                                  <w:i/>
                                  <w:iCs/>
                                  <w:noProof/>
                                </w:rPr>
                                <w:fldChar w:fldCharType="begin"/>
                              </w:r>
                              <w:r>
                                <w:rPr>
                                  <w:noProof/>
                                </w:rPr>
                                <w:instrText xml:space="preserve"> SEQ Figure \* ARABIC </w:instrText>
                              </w:r>
                              <w:r>
                                <w:rPr>
                                  <w:i/>
                                  <w:iCs/>
                                  <w:noProof/>
                                </w:rPr>
                                <w:fldChar w:fldCharType="separate"/>
                              </w:r>
                              <w:r>
                                <w:rPr>
                                  <w:noProof/>
                                </w:rPr>
                                <w:t>4</w:t>
                              </w:r>
                              <w:r>
                                <w:rPr>
                                  <w:i/>
                                  <w:iCs/>
                                  <w:noProof/>
                                </w:rPr>
                                <w:fldChar w:fldCharType="end"/>
                              </w:r>
                              <w:bookmarkEnd w:id="172"/>
                              <w:r>
                                <w:t xml:space="preserve">. EEM of </w:t>
                              </w:r>
                              <w:r w:rsidRPr="00B842E9">
                                <w:t>E. coli</w:t>
                              </w:r>
                              <w:r>
                                <w:t xml:space="preserve"> suspended in distilled water at a concentration of 10</w:t>
                              </w:r>
                              <w:r>
                                <w:rPr>
                                  <w:vertAlign w:val="superscript"/>
                                </w:rPr>
                                <w:t>5</w:t>
                              </w:r>
                              <w:r>
                                <w:t xml:space="preserve"> CFU/ml</w:t>
                              </w:r>
                              <w:r w:rsidRPr="00DA433C">
                                <w:t>.</w:t>
                              </w:r>
                              <w:r>
                                <w:t xml:space="preserve"> </w:t>
                              </w:r>
                              <w:r w:rsidRPr="00B842E9">
                                <w:t>The intensity has been cutoff at 50 fluorescence units to enhance visibility.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50" name="Picture 5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74310" cy="34378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D0A7AA" id="Group 54" o:spid="_x0000_s1035" style="position:absolute;left:0;text-align:left;margin-left:3.05pt;margin-top:105.1pt;width:415.3pt;height:297.5pt;z-index:251672064;mso-width-relative:margin;mso-height-relative:margin" coordsize="52743,37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">
                <v:shape id="Text Box 16" o:spid="_x0000_s1036" type="#_x0000_t202" style="position:absolute;top:34686;width:52171;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rsidR="00C319FA" w:rsidRPr="00DD702C" w:rsidRDefault="00C319FA" w:rsidP="001F0186">
                        <w:pPr>
                          <w:pStyle w:val="Caption"/>
                        </w:pPr>
                        <w:bookmarkStart w:id="173" w:name="_Ref520641386"/>
                        <w:r>
                          <w:t xml:space="preserve">Figure </w:t>
                        </w:r>
                        <w:r>
                          <w:rPr>
                            <w:i/>
                            <w:iCs/>
                            <w:noProof/>
                          </w:rPr>
                          <w:fldChar w:fldCharType="begin"/>
                        </w:r>
                        <w:r>
                          <w:rPr>
                            <w:noProof/>
                          </w:rPr>
                          <w:instrText xml:space="preserve"> SEQ Figure \* ARABIC </w:instrText>
                        </w:r>
                        <w:r>
                          <w:rPr>
                            <w:i/>
                            <w:iCs/>
                            <w:noProof/>
                          </w:rPr>
                          <w:fldChar w:fldCharType="separate"/>
                        </w:r>
                        <w:r>
                          <w:rPr>
                            <w:noProof/>
                          </w:rPr>
                          <w:t>4</w:t>
                        </w:r>
                        <w:r>
                          <w:rPr>
                            <w:i/>
                            <w:iCs/>
                            <w:noProof/>
                          </w:rPr>
                          <w:fldChar w:fldCharType="end"/>
                        </w:r>
                        <w:bookmarkEnd w:id="173"/>
                        <w:r>
                          <w:t xml:space="preserve">. EEM of </w:t>
                        </w:r>
                        <w:r w:rsidRPr="00B842E9">
                          <w:t>E. coli</w:t>
                        </w:r>
                        <w:r>
                          <w:t xml:space="preserve"> suspended in distilled water at a concentration of 10</w:t>
                        </w:r>
                        <w:r>
                          <w:rPr>
                            <w:vertAlign w:val="superscript"/>
                          </w:rPr>
                          <w:t>5</w:t>
                        </w:r>
                        <w:r>
                          <w:t xml:space="preserve"> CFU/ml</w:t>
                        </w:r>
                        <w:r w:rsidRPr="00DA433C">
                          <w:t>.</w:t>
                        </w:r>
                        <w:r>
                          <w:t xml:space="preserve"> </w:t>
                        </w:r>
                        <w:r w:rsidRPr="00B842E9">
                          <w:t>The intensity has been cutoff at 50 fluorescence units to enhance visibility.</w:t>
                        </w:r>
                      </w:p>
                    </w:txbxContent>
                  </v:textbox>
                </v:shape>
                <v:shape id="Picture 50" o:spid="_x0000_s1037" type="#_x0000_t75" style="position:absolute;width:52743;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">
                  <v:imagedata r:id="rId19" o:title=""/>
                  <v:path arrowok="t"/>
                </v:shape>
                <w10:wrap type="topAndBottom"/>
              </v:group>
            </w:pict>
          </mc:Fallback>
        </mc:AlternateContent>
      </w:r>
      <w:r w:rsidRPr="00E83DB1">
        <w:t xml:space="preserve">This has led to </w:t>
      </w:r>
      <w:r w:rsidR="00587C68">
        <w:t xml:space="preserve">the </w:t>
      </w:r>
      <w:r w:rsidRPr="00E83DB1">
        <w:t>development of a method to detect bacteria and to quantify their presence in</w:t>
      </w:r>
      <w:r>
        <w:t xml:space="preserve"> various types of water and specifically in drinking water. The full fluorescence map of </w:t>
      </w:r>
      <w:r w:rsidRPr="00594FE2">
        <w:rPr>
          <w:i/>
          <w:iCs/>
        </w:rPr>
        <w:t>E. coli</w:t>
      </w:r>
      <w:r>
        <w:t xml:space="preserve"> suspended in distilled water is shown in </w:t>
      </w:r>
      <w:r w:rsidR="00A77C98">
        <w:fldChar w:fldCharType="begin"/>
      </w:r>
      <w:r w:rsidR="00A77C98">
        <w:instrText xml:space="preserve"> REF _Ref520641386 \h </w:instrText>
      </w:r>
      <w:r w:rsidR="00A77C98">
        <w:fldChar w:fldCharType="separate"/>
      </w:r>
      <w:r w:rsidR="00A77C98">
        <w:t xml:space="preserve">Figure </w:t>
      </w:r>
      <w:r w:rsidR="00A77C98">
        <w:rPr>
          <w:noProof/>
        </w:rPr>
        <w:t>4</w:t>
      </w:r>
      <w:r w:rsidR="00A77C98">
        <w:fldChar w:fldCharType="end"/>
      </w:r>
      <w:r w:rsidR="00587C68">
        <w:t>,</w:t>
      </w:r>
      <w:r>
        <w:t xml:space="preserve"> where emission intensity was measured in range of excitation and emission wavelengths. By measuring the emission of light at multiple pairs of excitation/emission wavelengths</w:t>
      </w:r>
      <w:r w:rsidR="00587C68">
        <w:t>,</w:t>
      </w:r>
      <w:r>
        <w:t xml:space="preserve"> </w:t>
      </w:r>
      <w:r w:rsidR="00587C68">
        <w:t xml:space="preserve">these </w:t>
      </w:r>
      <w:r>
        <w:t>data can provide a clear picture of the different organic elements in the sample (</w:t>
      </w:r>
      <w:r>
        <w:fldChar w:fldCharType="begin"/>
      </w:r>
      <w:r>
        <w:instrText xml:space="preserve"> REF _Ref520641386 \h </w:instrText>
      </w:r>
      <w:r>
        <w:fldChar w:fldCharType="separate"/>
      </w:r>
      <w:r>
        <w:t xml:space="preserve">Figure </w:t>
      </w:r>
      <w:r>
        <w:rPr>
          <w:noProof/>
        </w:rPr>
        <w:t>4</w:t>
      </w:r>
      <w:r>
        <w:fldChar w:fldCharType="end"/>
      </w:r>
      <w:r>
        <w:t>). However, for measuring proteinaceous-like fluorescence in water, very often</w:t>
      </w:r>
      <w:r w:rsidR="00587C68">
        <w:t>,</w:t>
      </w:r>
      <w:r>
        <w:t xml:space="preserve"> </w:t>
      </w:r>
      <w:r w:rsidR="00587C68">
        <w:t xml:space="preserve">illuminating by monochromatic light at a specific wavelength and measuring </w:t>
      </w:r>
      <w:r>
        <w:t xml:space="preserve">emission at a certain wavelength, </w:t>
      </w:r>
      <w:r w:rsidR="008F0086">
        <w:t>are</w:t>
      </w:r>
      <w:r>
        <w:t xml:space="preserve"> used. For example, in order to measure tryptophan fluorescence</w:t>
      </w:r>
      <w:r w:rsidR="008F0086">
        <w:t>,</w:t>
      </w:r>
      <w:r>
        <w:t xml:space="preserve"> Tedetti et al</w:t>
      </w:r>
      <w:r w:rsidR="00587C68">
        <w:t>.</w:t>
      </w:r>
      <w:r>
        <w:t xml:space="preserve"> </w:t>
      </w:r>
      <w:r>
        <w:rPr>
          <w:noProof/>
        </w:rPr>
        <w:t>(2013)</w:t>
      </w:r>
      <w:r>
        <w:t xml:space="preserve"> used excitation at 280 nm and measured emission at 340 nm.</w:t>
      </w:r>
    </w:p>
    <w:p w:rsidR="00F20701" w:rsidRDefault="00F20701">
      <w:r>
        <w:t>Sorensen et al</w:t>
      </w:r>
      <w:r w:rsidR="008F0086">
        <w:t>.</w:t>
      </w:r>
      <w:r>
        <w:t xml:space="preserve"> </w:t>
      </w:r>
      <w:r>
        <w:rPr>
          <w:noProof/>
        </w:rPr>
        <w:t>(2015)</w:t>
      </w:r>
      <w:r>
        <w:t>, suggested the application of simple single-wavelength measurements of tryptophan fluorescence for the detection of microbial contamination of water. They used a portable fluorometer with excitation at 280 nm</w:t>
      </w:r>
      <w:r w:rsidR="008F0086">
        <w:t>,</w:t>
      </w:r>
      <w:r>
        <w:t xml:space="preserve"> which measures emission at 360 nm on water </w:t>
      </w:r>
      <w:r w:rsidR="008F0086">
        <w:t xml:space="preserve">samples </w:t>
      </w:r>
      <w:r>
        <w:t>taken from boreholes and shallow wells in Zambia. Th</w:t>
      </w:r>
      <w:r w:rsidR="008F0086">
        <w:t>ey</w:t>
      </w:r>
      <w:r>
        <w:t xml:space="preserve"> </w:t>
      </w:r>
      <w:r w:rsidR="008F0086">
        <w:t xml:space="preserve">have </w:t>
      </w:r>
      <w:r>
        <w:t xml:space="preserve">shown the ability of this </w:t>
      </w:r>
      <w:r w:rsidR="008F0086">
        <w:t>simple</w:t>
      </w:r>
      <w:r>
        <w:t xml:space="preserve"> instrument to detect </w:t>
      </w:r>
      <w:r>
        <w:rPr>
          <w:i/>
          <w:iCs/>
        </w:rPr>
        <w:t>E. coli</w:t>
      </w:r>
      <w:r>
        <w:t xml:space="preserve"> contamination of </w:t>
      </w:r>
      <w:commentRangeStart w:id="174"/>
      <w:commentRangeStart w:id="175"/>
      <w:r>
        <w:t>&gt;1 CFU/100</w:t>
      </w:r>
      <w:r w:rsidR="008F0086">
        <w:t xml:space="preserve"> </w:t>
      </w:r>
      <w:commentRangeEnd w:id="174"/>
      <w:r w:rsidR="008F0086">
        <w:rPr>
          <w:rStyle w:val="CommentReference"/>
          <w:rFonts w:eastAsia="Calibri"/>
        </w:rPr>
        <w:commentReference w:id="174"/>
      </w:r>
      <w:commentRangeEnd w:id="175"/>
      <w:r w:rsidR="00214B9F">
        <w:rPr>
          <w:rStyle w:val="CommentReference"/>
          <w:rFonts w:eastAsia="Calibri"/>
        </w:rPr>
        <w:commentReference w:id="175"/>
      </w:r>
      <w:r>
        <w:t xml:space="preserve">ml of water. The emission intensity measured was </w:t>
      </w:r>
      <w:del w:id="176" w:author="Shlomo Sela" w:date="2018-08-26T18:00:00Z">
        <w:r w:rsidDel="008F0086">
          <w:delText xml:space="preserve">found </w:delText>
        </w:r>
      </w:del>
      <w:r>
        <w:t>equivalent to a solution containing ~3.5 ppb of tryptophan. A follow up study</w:t>
      </w:r>
      <w:del w:id="177" w:author="Shlomo Sela" w:date="2018-08-26T18:00:00Z">
        <w:r w:rsidDel="008F0086">
          <w:delText>,</w:delText>
        </w:r>
      </w:del>
      <w:r>
        <w:t xml:space="preserve"> by Baker et al</w:t>
      </w:r>
      <w:ins w:id="178" w:author="Shlomo Sela" w:date="2018-08-26T18:00:00Z">
        <w:r w:rsidR="008F0086">
          <w:t>.</w:t>
        </w:r>
      </w:ins>
      <w:r>
        <w:t xml:space="preserve"> </w:t>
      </w:r>
      <w:r>
        <w:rPr>
          <w:noProof/>
        </w:rPr>
        <w:t>(</w:t>
      </w:r>
      <w:del w:id="179" w:author="Shlomo Sela" w:date="2018-08-26T18:00:00Z">
        <w:r w:rsidDel="008F0086">
          <w:rPr>
            <w:noProof/>
          </w:rPr>
          <w:delText xml:space="preserve">Baker et al., </w:delText>
        </w:r>
      </w:del>
      <w:r>
        <w:rPr>
          <w:noProof/>
        </w:rPr>
        <w:t>2015)</w:t>
      </w:r>
      <w:r>
        <w:t xml:space="preserve"> used a similar instrument to detect </w:t>
      </w:r>
      <w:r>
        <w:rPr>
          <w:i/>
          <w:iCs/>
        </w:rPr>
        <w:t>E. coli</w:t>
      </w:r>
      <w:r>
        <w:t xml:space="preserve"> contaminations in low</w:t>
      </w:r>
      <w:ins w:id="180" w:author="Shlomo Sela" w:date="2018-08-26T18:01:00Z">
        <w:r w:rsidR="008F0086">
          <w:t>-</w:t>
        </w:r>
      </w:ins>
      <w:del w:id="181" w:author="Shlomo Sela" w:date="2018-08-26T18:01:00Z">
        <w:r w:rsidDel="008F0086">
          <w:delText xml:space="preserve"> </w:delText>
        </w:r>
      </w:del>
      <w:r>
        <w:t>quality catchment water in South African rural areas. Th</w:t>
      </w:r>
      <w:ins w:id="182" w:author="Shlomo Sela" w:date="2018-08-26T18:04:00Z">
        <w:r w:rsidR="00946839">
          <w:t>e</w:t>
        </w:r>
      </w:ins>
      <w:del w:id="183" w:author="Shlomo Sela" w:date="2018-08-26T18:04:00Z">
        <w:r w:rsidDel="00946839">
          <w:delText>is</w:delText>
        </w:r>
      </w:del>
      <w:r>
        <w:t xml:space="preserve"> </w:t>
      </w:r>
      <w:ins w:id="184" w:author="Shlomo Sela" w:date="2018-08-26T18:04:00Z">
        <w:r w:rsidR="00946839">
          <w:t>researchers</w:t>
        </w:r>
      </w:ins>
      <w:del w:id="185" w:author="Shlomo Sela" w:date="2018-08-26T18:04:00Z">
        <w:r w:rsidDel="00946839">
          <w:delText>experiment</w:delText>
        </w:r>
      </w:del>
      <w:r>
        <w:t xml:space="preserve"> managed to accurately detect </w:t>
      </w:r>
      <w:r>
        <w:rPr>
          <w:i/>
          <w:iCs/>
        </w:rPr>
        <w:t>E. coli</w:t>
      </w:r>
      <w:r>
        <w:t xml:space="preserve"> contamination at a concentration of &gt;100 CFU/100</w:t>
      </w:r>
      <w:ins w:id="186" w:author="Shlomo Sela" w:date="2018-08-26T18:01:00Z">
        <w:r w:rsidR="008F0086">
          <w:t xml:space="preserve"> </w:t>
        </w:r>
      </w:ins>
      <w:r>
        <w:t xml:space="preserve">ml with a tryptophan equivalence of 3 ppb </w:t>
      </w:r>
      <w:commentRangeStart w:id="187"/>
      <w:r>
        <w:t>(reflecting the emission associated with the whole microbial and non-microbial background at this excitation/emission wavelength pair)</w:t>
      </w:r>
      <w:commentRangeEnd w:id="187"/>
      <w:r w:rsidR="00946839">
        <w:rPr>
          <w:rStyle w:val="CommentReference"/>
          <w:rFonts w:eastAsia="Calibri"/>
        </w:rPr>
        <w:commentReference w:id="187"/>
      </w:r>
      <w:r>
        <w:t xml:space="preserve">. Further studies by Sorensen et al. show similar results, displaying an ability to detect low levels of </w:t>
      </w:r>
      <w:r>
        <w:rPr>
          <w:i/>
          <w:iCs/>
        </w:rPr>
        <w:t>E. coli</w:t>
      </w:r>
      <w:r>
        <w:t xml:space="preserve"> contamination in low quality drinking water in India, Malawi and Zambia, with </w:t>
      </w:r>
      <w:r w:rsidR="00946839">
        <w:t xml:space="preserve">a </w:t>
      </w:r>
      <w:r>
        <w:t xml:space="preserve">tryptophan equivalence ranging between 1.5-3.5 ppb </w:t>
      </w:r>
      <w:r w:rsidRPr="000251F1">
        <w:rPr>
          <w:noProof/>
        </w:rPr>
        <w:t>(Cumberland et al., 2012; Sorensen et al., 2018a)</w:t>
      </w:r>
      <w:r w:rsidRPr="000251F1">
        <w:t>. These studies</w:t>
      </w:r>
      <w:r>
        <w:t xml:space="preserve"> suggest that the application of single-wavelength fluorescence spectroscopy, at the tryptophan peak of excitation-emission</w:t>
      </w:r>
      <w:r w:rsidR="00946839">
        <w:t>, e.g.,</w:t>
      </w:r>
      <w:r>
        <w:t xml:space="preserve"> 280</w:t>
      </w:r>
      <w:r w:rsidR="00946839">
        <w:t xml:space="preserve"> </w:t>
      </w:r>
      <w:r>
        <w:t>nm-360</w:t>
      </w:r>
      <w:r w:rsidR="00946839">
        <w:t xml:space="preserve"> </w:t>
      </w:r>
      <w:r>
        <w:t>nm (</w:t>
      </w:r>
      <w:r w:rsidR="00946839">
        <w:t>±</w:t>
      </w:r>
      <w:r>
        <w:t>10</w:t>
      </w:r>
      <w:r w:rsidR="00946839">
        <w:t xml:space="preserve"> </w:t>
      </w:r>
      <w:r>
        <w:t>nm) can be used for the detection of bacteria in low quality water. It is important however to note that water with &gt;1 CFU/100</w:t>
      </w:r>
      <w:r w:rsidR="00946839">
        <w:t xml:space="preserve"> </w:t>
      </w:r>
      <w:r>
        <w:t xml:space="preserve">ml of </w:t>
      </w:r>
      <w:r>
        <w:rPr>
          <w:i/>
          <w:iCs/>
        </w:rPr>
        <w:t>E. coli</w:t>
      </w:r>
      <w:r>
        <w:t xml:space="preserve"> is considered low quality </w:t>
      </w:r>
      <w:r w:rsidR="00946839">
        <w:t xml:space="preserve">water </w:t>
      </w:r>
      <w:r>
        <w:t xml:space="preserve">in most western countries. </w:t>
      </w:r>
      <w:r w:rsidR="00946839">
        <w:t xml:space="preserve">It should be noted that </w:t>
      </w:r>
      <w:r w:rsidRPr="00770194">
        <w:rPr>
          <w:i/>
          <w:iCs/>
        </w:rPr>
        <w:t>E. coli</w:t>
      </w:r>
      <w:r>
        <w:t xml:space="preserve"> is used as an indicator microorganism</w:t>
      </w:r>
      <w:r w:rsidR="00946839">
        <w:t xml:space="preserve"> for fecal contamination</w:t>
      </w:r>
      <w:r>
        <w:t>, and the measured fluorescence</w:t>
      </w:r>
      <w:r w:rsidR="00946839">
        <w:t>,</w:t>
      </w:r>
      <w:r>
        <w:t xml:space="preserve"> does not represent only </w:t>
      </w:r>
      <w:r w:rsidRPr="00770194">
        <w:rPr>
          <w:i/>
          <w:iCs/>
        </w:rPr>
        <w:t>E</w:t>
      </w:r>
      <w:r>
        <w:rPr>
          <w:i/>
          <w:iCs/>
        </w:rPr>
        <w:t>.</w:t>
      </w:r>
      <w:r w:rsidRPr="00770194">
        <w:rPr>
          <w:i/>
          <w:iCs/>
        </w:rPr>
        <w:t xml:space="preserve"> coli</w:t>
      </w:r>
      <w:r w:rsidR="00946839">
        <w:t xml:space="preserve">, </w:t>
      </w:r>
      <w:r>
        <w:t xml:space="preserve">but is </w:t>
      </w:r>
      <w:r w:rsidR="00946839">
        <w:t xml:space="preserve">attributed </w:t>
      </w:r>
      <w:r>
        <w:t xml:space="preserve">also </w:t>
      </w:r>
      <w:r w:rsidR="00946839">
        <w:t>to</w:t>
      </w:r>
      <w:r>
        <w:t xml:space="preserve"> other microorganisms. In this low-quality water, </w:t>
      </w:r>
      <w:r>
        <w:rPr>
          <w:i/>
          <w:iCs/>
        </w:rPr>
        <w:t>E. coli</w:t>
      </w:r>
      <w:r>
        <w:t xml:space="preserve"> </w:t>
      </w:r>
      <w:r w:rsidR="00EE3406">
        <w:t>was</w:t>
      </w:r>
      <w:r w:rsidRPr="00770194">
        <w:t xml:space="preserve"> indicative and proportional to the </w:t>
      </w:r>
      <w:r w:rsidR="00EE3406">
        <w:t>total</w:t>
      </w:r>
      <w:r w:rsidR="00EE3406" w:rsidRPr="00770194">
        <w:t xml:space="preserve"> </w:t>
      </w:r>
      <w:r w:rsidRPr="00770194">
        <w:t xml:space="preserve">number of </w:t>
      </w:r>
      <w:r w:rsidR="00EE3406">
        <w:t xml:space="preserve">viable </w:t>
      </w:r>
      <w:r w:rsidRPr="00770194">
        <w:t xml:space="preserve">bacteria </w:t>
      </w:r>
      <w:commentRangeStart w:id="188"/>
      <w:ins w:id="189" w:author="Shlomo Sela" w:date="2018-08-26T18:15:00Z">
        <w:r w:rsidR="00EE3406">
          <w:t xml:space="preserve">(CFU??) </w:t>
        </w:r>
      </w:ins>
      <w:commentRangeEnd w:id="188"/>
      <w:r w:rsidR="00214B9F">
        <w:rPr>
          <w:rStyle w:val="CommentReference"/>
          <w:rFonts w:eastAsia="Calibri"/>
        </w:rPr>
        <w:commentReference w:id="188"/>
      </w:r>
      <w:r w:rsidRPr="00770194">
        <w:t xml:space="preserve">in </w:t>
      </w:r>
      <w:r w:rsidR="00EE3406">
        <w:t xml:space="preserve">the </w:t>
      </w:r>
      <w:r w:rsidRPr="00770194">
        <w:t>water sample</w:t>
      </w:r>
      <w:r w:rsidR="00EE3406">
        <w:t>s</w:t>
      </w:r>
      <w:r w:rsidRPr="00770194">
        <w:t xml:space="preserve"> and therefore, </w:t>
      </w:r>
      <w:r w:rsidR="00EE3406">
        <w:t xml:space="preserve">the measured </w:t>
      </w:r>
      <w:r w:rsidRPr="00770194">
        <w:t xml:space="preserve">fluorescence </w:t>
      </w:r>
      <w:r w:rsidR="00EE3406" w:rsidRPr="00770194">
        <w:t>reflect</w:t>
      </w:r>
      <w:r w:rsidR="00EE3406">
        <w:t>ed,</w:t>
      </w:r>
      <w:r w:rsidR="00EE3406" w:rsidRPr="00770194">
        <w:t xml:space="preserve"> </w:t>
      </w:r>
      <w:r w:rsidR="00EE3406">
        <w:t xml:space="preserve">in fact, the total number of all </w:t>
      </w:r>
      <w:r w:rsidRPr="00770194">
        <w:t xml:space="preserve">bacteria. </w:t>
      </w:r>
      <w:r w:rsidR="00EE3406">
        <w:t>In cases of less severe contamination,</w:t>
      </w:r>
      <w:r w:rsidRPr="00770194">
        <w:t xml:space="preserve"> </w:t>
      </w:r>
      <w:r w:rsidRPr="00770194">
        <w:rPr>
          <w:i/>
          <w:iCs/>
        </w:rPr>
        <w:t>E</w:t>
      </w:r>
      <w:r>
        <w:rPr>
          <w:i/>
          <w:iCs/>
        </w:rPr>
        <w:t>.</w:t>
      </w:r>
      <w:r w:rsidRPr="00770194">
        <w:rPr>
          <w:i/>
          <w:iCs/>
        </w:rPr>
        <w:t xml:space="preserve"> coli </w:t>
      </w:r>
      <w:r w:rsidRPr="00770194">
        <w:t xml:space="preserve">may not </w:t>
      </w:r>
      <w:r w:rsidR="00EE3406">
        <w:t xml:space="preserve">always </w:t>
      </w:r>
      <w:r w:rsidRPr="00770194">
        <w:t xml:space="preserve">correlate with the </w:t>
      </w:r>
      <w:r w:rsidR="00EE3406">
        <w:t>total</w:t>
      </w:r>
      <w:r w:rsidRPr="00770194">
        <w:t xml:space="preserve"> number of bacteria</w:t>
      </w:r>
      <w:r w:rsidR="00EE3406">
        <w:t>,</w:t>
      </w:r>
      <w:r>
        <w:t xml:space="preserve"> </w:t>
      </w:r>
      <w:r w:rsidRPr="00770194">
        <w:t xml:space="preserve">and </w:t>
      </w:r>
      <w:r w:rsidR="00120786">
        <w:t>therefore</w:t>
      </w:r>
      <w:r w:rsidRPr="00770194">
        <w:t xml:space="preserve"> fluorescence </w:t>
      </w:r>
      <w:r w:rsidR="00120786">
        <w:t>cannot be correlated with the presence of</w:t>
      </w:r>
      <w:r w:rsidRPr="00770194">
        <w:t xml:space="preserve"> </w:t>
      </w:r>
      <w:r w:rsidRPr="00770194">
        <w:rPr>
          <w:i/>
          <w:iCs/>
        </w:rPr>
        <w:t>E</w:t>
      </w:r>
      <w:r>
        <w:rPr>
          <w:i/>
          <w:iCs/>
        </w:rPr>
        <w:t>.</w:t>
      </w:r>
      <w:r w:rsidRPr="00770194">
        <w:rPr>
          <w:i/>
          <w:iCs/>
        </w:rPr>
        <w:t xml:space="preserve"> coli</w:t>
      </w:r>
      <w:r w:rsidRPr="00770194">
        <w:t xml:space="preserve">. </w:t>
      </w:r>
      <w:commentRangeStart w:id="190"/>
      <w:commentRangeStart w:id="191"/>
      <w:del w:id="192" w:author="Shlomo Sela" w:date="2018-08-26T18:26:00Z">
        <w:r w:rsidDel="00120786">
          <w:delText xml:space="preserve">  </w:delText>
        </w:r>
      </w:del>
      <w:r>
        <w:t xml:space="preserve">The Israeli, European Union and United State regulations all prohibit consumption of water with this level of contamination, and the phenomena is relatively rare </w:t>
      </w:r>
      <w:r>
        <w:rPr>
          <w:noProof/>
        </w:rPr>
        <w:t>(Allen et al., 2004)</w:t>
      </w:r>
      <w:r>
        <w:t>.</w:t>
      </w:r>
      <w:commentRangeEnd w:id="190"/>
      <w:r w:rsidR="00120786">
        <w:rPr>
          <w:rStyle w:val="CommentReference"/>
          <w:rFonts w:eastAsia="Calibri"/>
        </w:rPr>
        <w:commentReference w:id="190"/>
      </w:r>
      <w:commentRangeEnd w:id="191"/>
      <w:r w:rsidR="00214B9F">
        <w:rPr>
          <w:rStyle w:val="CommentReference"/>
          <w:rFonts w:eastAsia="Calibri"/>
        </w:rPr>
        <w:commentReference w:id="191"/>
      </w:r>
    </w:p>
    <w:p w:rsidR="00F20701" w:rsidRDefault="00F20701" w:rsidP="009E2BD2">
      <w:r>
        <w:t xml:space="preserve">A similar study was performed in the UK, where the </w:t>
      </w:r>
      <w:r w:rsidR="00120786">
        <w:t xml:space="preserve">tested </w:t>
      </w:r>
      <w:r>
        <w:t xml:space="preserve">water quality </w:t>
      </w:r>
      <w:r w:rsidR="00120786">
        <w:t xml:space="preserve">was </w:t>
      </w:r>
      <w:r>
        <w:t xml:space="preserve">high, and used a </w:t>
      </w:r>
      <w:r w:rsidRPr="008B4A35">
        <w:rPr>
          <w:highlight w:val="yellow"/>
          <w:rPrChange w:id="193" w:author="Shlomo Sela" w:date="2018-09-04T12:14:00Z">
            <w:rPr/>
          </w:rPrChange>
        </w:rPr>
        <w:t>lab</w:t>
      </w:r>
      <w:r>
        <w:t xml:space="preserve">-constructed fluorometer with a LED excitation light source at 280 nm and emission </w:t>
      </w:r>
      <w:r w:rsidR="00120786">
        <w:t xml:space="preserve">detection </w:t>
      </w:r>
      <w:r>
        <w:t xml:space="preserve">at 350 nm. </w:t>
      </w:r>
      <w:r w:rsidR="00120786">
        <w:t>M</w:t>
      </w:r>
      <w:r>
        <w:t>easurements of both fluorescence and standard microbial indicators</w:t>
      </w:r>
      <w:r w:rsidR="00120786">
        <w:t>,</w:t>
      </w:r>
      <w:r>
        <w:t xml:space="preserve"> such as </w:t>
      </w:r>
      <w:r>
        <w:rPr>
          <w:i/>
          <w:iCs/>
        </w:rPr>
        <w:t>E. coli</w:t>
      </w:r>
      <w:r>
        <w:t xml:space="preserve"> and HPC</w:t>
      </w:r>
      <w:r w:rsidR="00120786">
        <w:t>,</w:t>
      </w:r>
      <w:r>
        <w:t xml:space="preserve"> were carried out throughout the supply chain</w:t>
      </w:r>
      <w:r w:rsidR="00120786">
        <w:t xml:space="preserve">, </w:t>
      </w:r>
      <w:r>
        <w:t>at the source, in checkpoint</w:t>
      </w:r>
      <w:r w:rsidR="00120786">
        <w:t>s,</w:t>
      </w:r>
      <w:r>
        <w:t xml:space="preserve"> in the pipeline and at home taps. Good correlation was found between the microbial indicators and the fluorescence intensity at the tryptophan peak </w:t>
      </w:r>
      <w:r>
        <w:rPr>
          <w:noProof/>
        </w:rPr>
        <w:t>(Sorensen et al., 2018b)</w:t>
      </w:r>
      <w:r>
        <w:t>. These findings imply that measuring emission at a single excitation/emission wavelength pair may be sufficiently sensitive to monitor indicative microorganisms in high quality water</w:t>
      </w:r>
      <w:r w:rsidR="00214B9F">
        <w:t>.</w:t>
      </w:r>
    </w:p>
    <w:p w:rsidR="00F20701" w:rsidRDefault="00F20701">
      <w:r>
        <w:t>In 2018, Heibati et al</w:t>
      </w:r>
      <w:r w:rsidR="009E2BD2">
        <w:t>.</w:t>
      </w:r>
      <w:r>
        <w:t xml:space="preserve"> investigated a multispectral approach to link fluorescence emission and presence of bacteria in drinking water in Sweden. While in earlier </w:t>
      </w:r>
      <w:r w:rsidRPr="000251F1">
        <w:t>studies (</w:t>
      </w:r>
      <w:r w:rsidR="000251F1" w:rsidRPr="000251F1">
        <w:t>Baker et al., 2015; Bridgeman et al., 2015</w:t>
      </w:r>
      <w:r w:rsidR="000251F1">
        <w:t>;</w:t>
      </w:r>
      <w:r w:rsidR="000251F1" w:rsidRPr="000251F1">
        <w:t xml:space="preserve"> Sorensen et al., 2018b</w:t>
      </w:r>
      <w:r w:rsidRPr="000251F1">
        <w:t xml:space="preserve">), emission associated with tryptophan was </w:t>
      </w:r>
      <w:r w:rsidR="009E2BD2">
        <w:t xml:space="preserve">measured </w:t>
      </w:r>
      <w:r>
        <w:t>at 360 nm upon exciting at 280 nm, Heibati et al</w:t>
      </w:r>
      <w:r w:rsidR="009E2BD2">
        <w:t>.</w:t>
      </w:r>
      <w:r>
        <w:t xml:space="preserve"> (2018) used the EEM data covering the </w:t>
      </w:r>
      <w:r w:rsidR="009E2BD2">
        <w:t xml:space="preserve">entire </w:t>
      </w:r>
      <w:r>
        <w:t xml:space="preserve">220-600 nm excitation wavelength range and the 240-800 nm emission wavelength range. The EEMs were analyzed by multivariate statistical methods, firstly Parallel Factor Analysis (PARAFAC) and then Partial Least Squares (PLS). Throughout </w:t>
      </w:r>
      <w:r w:rsidR="00214B9F">
        <w:t>the measuring</w:t>
      </w:r>
      <w:r>
        <w:t xml:space="preserve"> period, the water samples did not show </w:t>
      </w:r>
      <w:r w:rsidR="009E2BD2">
        <w:t xml:space="preserve">substantial </w:t>
      </w:r>
      <w:r>
        <w:t xml:space="preserve">microbial contamination, and no </w:t>
      </w:r>
      <w:r>
        <w:rPr>
          <w:i/>
          <w:iCs/>
        </w:rPr>
        <w:t>E. coli</w:t>
      </w:r>
      <w:r>
        <w:t xml:space="preserve"> or coliforms were detected. The only applicable microbial indicator was HPC, and o</w:t>
      </w:r>
      <w:r w:rsidRPr="00A941B0">
        <w:t xml:space="preserve">nly weak correlations were observed between </w:t>
      </w:r>
      <w:r>
        <w:t xml:space="preserve">the EEM data </w:t>
      </w:r>
      <w:r w:rsidRPr="00A941B0">
        <w:t>and HPC</w:t>
      </w:r>
      <w:r>
        <w:t xml:space="preserve">. Moreover, the correlations were unusually found to be negative, meaning the more bacteria were in the water, the less intense was the fluorescence effect. The researchers reasoned that perhaps the bacteria are taking up available tryptophan and this is the cause of the negative correlation. This study may serve as an indication that at very low concentrations </w:t>
      </w:r>
      <w:r w:rsidR="00AA78FC">
        <w:t xml:space="preserve">of heterotrophic bacteria </w:t>
      </w:r>
      <w:r>
        <w:t xml:space="preserve">(&lt;150 CFU/ml) it is difficult to detect bacteria using the fluorescence measurement approach </w:t>
      </w:r>
      <w:r>
        <w:rPr>
          <w:noProof/>
        </w:rPr>
        <w:t>(Heibati et al., 2017)</w:t>
      </w:r>
      <w:r>
        <w:t>.</w:t>
      </w:r>
      <w:r w:rsidR="00AA78FC">
        <w:t xml:space="preserve"> Altogether, t</w:t>
      </w:r>
      <w:r>
        <w:t xml:space="preserve">hese studies demonstrated </w:t>
      </w:r>
      <w:r w:rsidR="00AA78FC">
        <w:t xml:space="preserve">the potential </w:t>
      </w:r>
      <w:r>
        <w:t xml:space="preserve">and some limitations of using fluorescence spectroscopy for detection of bacteria in water. It appears that fluorescence emission measurements at a single excitation/emission wavelength pair may </w:t>
      </w:r>
      <w:r w:rsidR="00AA78FC">
        <w:t xml:space="preserve">be a suitable proxy for microbial contamination in water with </w:t>
      </w:r>
      <w:r w:rsidR="00AA78FC" w:rsidRPr="008B4A35">
        <w:rPr>
          <w:highlight w:val="yellow"/>
          <w:rPrChange w:id="194" w:author="Shlomo Sela" w:date="2018-09-04T12:16:00Z">
            <w:rPr/>
          </w:rPrChange>
        </w:rPr>
        <w:t>high microbial load</w:t>
      </w:r>
      <w:r w:rsidR="00436E2F">
        <w:t xml:space="preserve">, however it may </w:t>
      </w:r>
      <w:r>
        <w:t xml:space="preserve">not be sensitive enough to enable </w:t>
      </w:r>
      <w:r w:rsidR="00436E2F">
        <w:t xml:space="preserve">bacterial </w:t>
      </w:r>
      <w:r>
        <w:t xml:space="preserve">detection </w:t>
      </w:r>
      <w:r w:rsidR="00436E2F">
        <w:t xml:space="preserve">in high quality drinking water with </w:t>
      </w:r>
      <w:r>
        <w:t>low levels of bacteria, as</w:t>
      </w:r>
      <w:r w:rsidR="00436E2F">
        <w:t xml:space="preserve"> is the case</w:t>
      </w:r>
      <w:r>
        <w:t xml:space="preserve"> in most developed countries </w:t>
      </w:r>
      <w:r w:rsidR="00436E2F">
        <w:t>including</w:t>
      </w:r>
      <w:r>
        <w:t xml:space="preserve"> Israel. </w:t>
      </w:r>
      <w:del w:id="195" w:author="Shlomo Sela" w:date="2018-08-27T16:41:00Z">
        <w:r w:rsidDel="00436E2F">
          <w:delText>For this purpose, the multispectral EEM analysis approach could be more appropriate. When properly calibrated, it could be adopted in the water and food industry.</w:delText>
        </w:r>
      </w:del>
    </w:p>
    <w:p w:rsidR="00F20701" w:rsidRPr="00014F15" w:rsidRDefault="00F20701" w:rsidP="007F0F28">
      <w:commentRangeStart w:id="196"/>
      <w:r>
        <w:t xml:space="preserve">While these studies exemplify the ability of fluorescence spectroscopy to detect bacteria in water, the use of drinking water microbial indicators may be problematic. All studies suggest that the reason bacteria are detectable using fluorescence spectroscopy is the bacterial concentration of tryptophan and its derivatives (primarily proteins). However, tryptophan concentration is affected by all bacterial species (and other organisms) and not only by the specific microbial indicators such as </w:t>
      </w:r>
      <w:r>
        <w:rPr>
          <w:i/>
          <w:iCs/>
        </w:rPr>
        <w:t>E. coli</w:t>
      </w:r>
      <w:r>
        <w:t xml:space="preserve">. In order to explain the direct correlation between tryptophan-related fluorescence and bacterial concentration, one may require a </w:t>
      </w:r>
      <w:r w:rsidRPr="00E66F37">
        <w:rPr>
          <w:highlight w:val="yellow"/>
          <w:rPrChange w:id="197" w:author="Shlomo Sela" w:date="2018-09-04T12:19:00Z">
            <w:rPr/>
          </w:rPrChange>
        </w:rPr>
        <w:t>lab</w:t>
      </w:r>
      <w:r>
        <w:t xml:space="preserve"> model system which can correctly quantify all bacteria and not only indicative species. </w:t>
      </w:r>
      <w:r w:rsidRPr="000251F1">
        <w:t>Previous works done on this subject (Determa</w:t>
      </w:r>
      <w:r w:rsidR="000251F1">
        <w:t>n</w:t>
      </w:r>
      <w:r w:rsidRPr="000251F1">
        <w:t>n</w:t>
      </w:r>
      <w:r w:rsidR="000251F1" w:rsidRPr="000251F1">
        <w:t xml:space="preserve"> et al. 1998</w:t>
      </w:r>
      <w:r w:rsidRPr="000251F1">
        <w:t>), to the best of our knowledge, did not consider</w:t>
      </w:r>
      <w:r>
        <w:t xml:space="preserve"> the use of multispectral analysis. </w:t>
      </w:r>
      <w:commentRangeEnd w:id="196"/>
      <w:r w:rsidR="00436E2F">
        <w:rPr>
          <w:rStyle w:val="CommentReference"/>
          <w:rFonts w:eastAsia="Calibri"/>
        </w:rPr>
        <w:commentReference w:id="196"/>
      </w:r>
    </w:p>
    <w:p w:rsidR="00F20701" w:rsidRPr="00B620DF" w:rsidRDefault="00F20701" w:rsidP="007F0F28">
      <w:pPr>
        <w:pStyle w:val="Heading2"/>
      </w:pPr>
      <w:bookmarkStart w:id="198" w:name="_Toc520664302"/>
      <w:bookmarkStart w:id="199" w:name="_Toc522802725"/>
      <w:commentRangeStart w:id="200"/>
      <w:commentRangeStart w:id="201"/>
      <w:r>
        <w:t>Multivariate data analysis</w:t>
      </w:r>
      <w:bookmarkEnd w:id="198"/>
      <w:bookmarkEnd w:id="199"/>
      <w:commentRangeEnd w:id="200"/>
      <w:r w:rsidR="00DD49C5">
        <w:rPr>
          <w:rStyle w:val="CommentReference"/>
          <w:rFonts w:eastAsia="Calibri"/>
          <w:b w:val="0"/>
          <w:bCs w:val="0"/>
          <w:color w:val="auto"/>
          <w:rtl/>
          <w:lang w:eastAsia="he-IL"/>
        </w:rPr>
        <w:commentReference w:id="200"/>
      </w:r>
      <w:commentRangeEnd w:id="201"/>
      <w:r w:rsidR="00C52D8A">
        <w:rPr>
          <w:rStyle w:val="CommentReference"/>
          <w:rFonts w:eastAsia="Calibri"/>
          <w:b w:val="0"/>
          <w:bCs w:val="0"/>
          <w:color w:val="auto"/>
          <w:rtl/>
          <w:lang w:eastAsia="he-IL"/>
        </w:rPr>
        <w:commentReference w:id="201"/>
      </w:r>
    </w:p>
    <w:p w:rsidR="00F20701" w:rsidRDefault="00F20701">
      <w:pPr>
        <w:rPr>
          <w:lang w:val="en-GB"/>
        </w:rPr>
      </w:pPr>
      <w:r>
        <w:rPr>
          <w:lang w:val="en-GB"/>
        </w:rPr>
        <w:t>Because of the complex nature of EEMs and Raman spectra, they are always analysed using multivariate statistics</w:t>
      </w:r>
      <w:r w:rsidR="00D66874">
        <w:rPr>
          <w:lang w:val="en-GB"/>
        </w:rPr>
        <w:t>, and specifically chemometric methods</w:t>
      </w:r>
      <w:r>
        <w:rPr>
          <w:lang w:val="en-GB"/>
        </w:rPr>
        <w:t>. PLS regression or PLS discriminant analysis</w:t>
      </w:r>
      <w:r w:rsidR="00D66874">
        <w:rPr>
          <w:lang w:val="en-GB"/>
        </w:rPr>
        <w:t xml:space="preserve"> (PLS</w:t>
      </w:r>
      <w:r w:rsidR="00E87082">
        <w:rPr>
          <w:lang w:val="en-GB"/>
        </w:rPr>
        <w:t>-</w:t>
      </w:r>
      <w:r w:rsidR="00D66874">
        <w:rPr>
          <w:lang w:val="en-GB"/>
        </w:rPr>
        <w:t>DA)</w:t>
      </w:r>
      <w:r>
        <w:rPr>
          <w:lang w:val="en-GB"/>
        </w:rPr>
        <w:t xml:space="preserve"> </w:t>
      </w:r>
      <w:r w:rsidR="00D66874">
        <w:rPr>
          <w:lang w:val="en-GB"/>
        </w:rPr>
        <w:t>perform</w:t>
      </w:r>
      <w:r w:rsidRPr="009A76C1">
        <w:rPr>
          <w:lang w:val="en-GB"/>
        </w:rPr>
        <w:t xml:space="preserve"> well when the number of predictor variables is high and some variables correlate with each other</w:t>
      </w:r>
      <w:r>
        <w:rPr>
          <w:lang w:val="en-GB"/>
        </w:rPr>
        <w:t xml:space="preserve"> </w:t>
      </w:r>
      <w:r>
        <w:rPr>
          <w:noProof/>
          <w:lang w:val="en-GB"/>
        </w:rPr>
        <w:t>(Heibati et al., 2017; Schmilovitch et al., 2005)</w:t>
      </w:r>
      <w:r>
        <w:rPr>
          <w:lang w:val="en-GB"/>
        </w:rPr>
        <w:t>.</w:t>
      </w:r>
      <w:r w:rsidRPr="009A76C1">
        <w:rPr>
          <w:lang w:val="en-GB"/>
        </w:rPr>
        <w:t xml:space="preserve"> </w:t>
      </w:r>
      <w:r>
        <w:rPr>
          <w:lang w:val="en-GB"/>
        </w:rPr>
        <w:t>Since it is a case when examining EEMs or Raman spectra comprised of signals (X</w:t>
      </w:r>
      <w:r>
        <w:rPr>
          <w:lang w:val="en-GB"/>
        </w:rPr>
        <w:softHyphen/>
      </w:r>
      <w:r>
        <w:rPr>
          <w:vertAlign w:val="subscript"/>
          <w:lang w:val="en-GB"/>
        </w:rPr>
        <w:t>n</w:t>
      </w:r>
      <w:r>
        <w:rPr>
          <w:lang w:val="en-GB"/>
        </w:rPr>
        <w:t>) measured at hundreds of wavelengths, PLS was a suitable method for predicting bacterial concentration using spectral indicators. PLS algorithms find the correlations between these different variables (X</w:t>
      </w:r>
      <w:r>
        <w:rPr>
          <w:vertAlign w:val="subscript"/>
          <w:lang w:val="en-GB"/>
        </w:rPr>
        <w:t>n</w:t>
      </w:r>
      <w:r>
        <w:rPr>
          <w:lang w:val="en-GB"/>
        </w:rPr>
        <w:t xml:space="preserve">), and then correlate those to the dependant variable (Y) – microbial concentration measures. Using an iterative process, this enables optimization of the importance or weight given to each variable and a prediction formula can be calculated (Equation 1) </w:t>
      </w:r>
      <w:r>
        <w:rPr>
          <w:noProof/>
          <w:lang w:val="en-GB"/>
        </w:rPr>
        <w:t>(Geladi and Kowalski, 1986)</w:t>
      </w:r>
      <w:r>
        <w:rPr>
          <w:lang w:val="en-GB"/>
        </w:rPr>
        <w:t xml:space="preserve">. </w:t>
      </w:r>
    </w:p>
    <w:p w:rsidR="00F20701" w:rsidRDefault="00F20701" w:rsidP="007F0F28">
      <w:pPr>
        <w:rPr>
          <w:lang w:val="en-GB"/>
        </w:rPr>
      </w:pPr>
      <w:r>
        <w:rPr>
          <w:noProof/>
          <w:lang w:eastAsia="en-US"/>
        </w:rPr>
        <mc:AlternateContent>
          <mc:Choice Requires="wpg">
            <w:drawing>
              <wp:anchor distT="0" distB="0" distL="114300" distR="114300" simplePos="0" relativeHeight="251642368" behindDoc="0" locked="0" layoutInCell="1" allowOverlap="1" wp14:anchorId="4F8B593A" wp14:editId="2FEADFD6">
                <wp:simplePos x="0" y="0"/>
                <wp:positionH relativeFrom="margin">
                  <wp:posOffset>0</wp:posOffset>
                </wp:positionH>
                <wp:positionV relativeFrom="paragraph">
                  <wp:posOffset>330200</wp:posOffset>
                </wp:positionV>
                <wp:extent cx="4946015" cy="1935480"/>
                <wp:effectExtent l="0" t="0" r="26035" b="26670"/>
                <wp:wrapTopAndBottom/>
                <wp:docPr id="25" name="Group 25"/>
                <wp:cNvGraphicFramePr/>
                <a:graphic xmlns:a="http://schemas.openxmlformats.org/drawingml/2006/main">
                  <a:graphicData uri="http://schemas.microsoft.com/office/word/2010/wordprocessingGroup">
                    <wpg:wgp>
                      <wpg:cNvGrpSpPr/>
                      <wpg:grpSpPr>
                        <a:xfrm>
                          <a:off x="0" y="0"/>
                          <a:ext cx="4946073" cy="1935679"/>
                          <a:chOff x="0" y="0"/>
                          <a:chExt cx="4946073" cy="1935679"/>
                        </a:xfrm>
                      </wpg:grpSpPr>
                      <wpg:grpSp>
                        <wpg:cNvPr id="23" name="Group 23"/>
                        <wpg:cNvGrpSpPr/>
                        <wpg:grpSpPr>
                          <a:xfrm>
                            <a:off x="0" y="166255"/>
                            <a:ext cx="4946073" cy="1769424"/>
                            <a:chOff x="0" y="0"/>
                            <a:chExt cx="4946073" cy="1769424"/>
                          </a:xfrm>
                        </wpg:grpSpPr>
                        <wpg:grpSp>
                          <wpg:cNvPr id="21" name="Group 21"/>
                          <wpg:cNvGrpSpPr/>
                          <wpg:grpSpPr>
                            <a:xfrm>
                              <a:off x="17813" y="35605"/>
                              <a:ext cx="4910044" cy="1697990"/>
                              <a:chOff x="0" y="-21"/>
                              <a:chExt cx="4910044" cy="1697990"/>
                            </a:xfrm>
                          </wpg:grpSpPr>
                          <wps:wsp>
                            <wps:cNvPr id="19" name="Text Box 19"/>
                            <wps:cNvSpPr txBox="1"/>
                            <wps:spPr>
                              <a:xfrm>
                                <a:off x="1381083" y="-21"/>
                                <a:ext cx="3528961" cy="1697990"/>
                              </a:xfrm>
                              <a:prstGeom prst="rect">
                                <a:avLst/>
                              </a:prstGeom>
                              <a:solidFill>
                                <a:schemeClr val="lt1"/>
                              </a:solidFill>
                              <a:ln w="6350">
                                <a:noFill/>
                              </a:ln>
                            </wps:spPr>
                            <wps:txbx>
                              <w:txbxContent>
                                <w:p w:rsidR="00C319FA" w:rsidRDefault="00C319FA" w:rsidP="007F0F28">
                                  <w:pPr>
                                    <w:rPr>
                                      <w:lang w:val="en-GB"/>
                                    </w:rPr>
                                  </w:pPr>
                                  <w:r>
                                    <w:rPr>
                                      <w:lang w:val="en-GB"/>
                                    </w:rPr>
                                    <w:t>Y = Predicted Bacterial concentration</w:t>
                                  </w:r>
                                </w:p>
                                <w:p w:rsidR="00C319FA" w:rsidRPr="00B05E6B" w:rsidRDefault="00C319FA" w:rsidP="007F0F28">
                                  <w:pPr>
                                    <w:rPr>
                                      <w:lang w:val="en-GB"/>
                                    </w:rPr>
                                  </w:pPr>
                                  <w:r>
                                    <w:rPr>
                                      <w:i/>
                                      <w:iCs/>
                                      <w:lang w:val="en-GB"/>
                                    </w:rPr>
                                    <w:t xml:space="preserve">i </w:t>
                                  </w:r>
                                  <w:r>
                                    <w:rPr>
                                      <w:lang w:val="en-GB"/>
                                    </w:rPr>
                                    <w:t>= the wavelength vector index (all wavelengths analysed)</w:t>
                                  </w:r>
                                </w:p>
                                <w:p w:rsidR="00C319FA" w:rsidRPr="00B05E6B" w:rsidRDefault="00C319FA" w:rsidP="007F0F28">
                                  <w:pPr>
                                    <w:rPr>
                                      <w:i/>
                                      <w:iCs/>
                                      <w:lang w:val="en-GB"/>
                                    </w:rPr>
                                  </w:pPr>
                                  <w:r>
                                    <w:rPr>
                                      <w:lang w:val="en-GB"/>
                                    </w:rPr>
                                    <w:t>a</w:t>
                                  </w:r>
                                  <w:r>
                                    <w:rPr>
                                      <w:vertAlign w:val="subscript"/>
                                      <w:lang w:val="en-GB"/>
                                    </w:rPr>
                                    <w:t>i</w:t>
                                  </w:r>
                                  <w:r>
                                    <w:rPr>
                                      <w:lang w:val="en-GB"/>
                                    </w:rPr>
                                    <w:t xml:space="preserve">= coefficient at wavelength </w:t>
                                  </w:r>
                                  <w:r>
                                    <w:rPr>
                                      <w:i/>
                                      <w:iCs/>
                                      <w:lang w:val="en-GB"/>
                                    </w:rPr>
                                    <w:t>i</w:t>
                                  </w:r>
                                </w:p>
                                <w:p w:rsidR="00C319FA" w:rsidRDefault="00C319FA" w:rsidP="007F0F28">
                                  <w:pPr>
                                    <w:rPr>
                                      <w:lang w:val="en-GB"/>
                                    </w:rPr>
                                  </w:pPr>
                                  <w:r>
                                    <w:rPr>
                                      <w:lang w:val="en-GB"/>
                                    </w:rPr>
                                    <w:t xml:space="preserve">X = light intensity at wavelength </w:t>
                                  </w:r>
                                  <w:r>
                                    <w:rPr>
                                      <w:i/>
                                      <w:iCs/>
                                      <w:lang w:val="en-GB"/>
                                    </w:rPr>
                                    <w:t>i</w:t>
                                  </w:r>
                                  <w:r>
                                    <w:rPr>
                                      <w:lang w:val="en-GB"/>
                                    </w:rPr>
                                    <w:t xml:space="preserve"> </w:t>
                                  </w:r>
                                </w:p>
                                <w:p w:rsidR="00C319FA" w:rsidRDefault="00C319FA" w:rsidP="007F0F28">
                                  <w:pPr>
                                    <w:rPr>
                                      <w:lang w:val="en-GB"/>
                                    </w:rPr>
                                  </w:pPr>
                                  <w:r>
                                    <w:rPr>
                                      <w:lang w:val="en-GB"/>
                                    </w:rPr>
                                    <w:t>e = the calculated error</w:t>
                                  </w:r>
                                </w:p>
                                <w:p w:rsidR="00C319FA" w:rsidRDefault="00C319FA" w:rsidP="007F0F28"/>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0" name="Text Box 20"/>
                            <wps:cNvSpPr txBox="1"/>
                            <wps:spPr>
                              <a:xfrm>
                                <a:off x="0" y="53439"/>
                                <a:ext cx="1425039" cy="932213"/>
                              </a:xfrm>
                              <a:prstGeom prst="rect">
                                <a:avLst/>
                              </a:prstGeom>
                              <a:solidFill>
                                <a:schemeClr val="lt1"/>
                              </a:solidFill>
                              <a:ln w="6350">
                                <a:noFill/>
                              </a:ln>
                            </wps:spPr>
                            <wps:txbx>
                              <w:txbxContent>
                                <w:p w:rsidR="00C319FA" w:rsidRDefault="00C319FA" w:rsidP="007F0F28">
                                  <m:oMathPara>
                                    <m:oMath>
                                      <m:r>
                                        <w:rPr>
                                          <w:rFonts w:ascii="Cambria Math" w:hAnsi="Cambria Math"/>
                                          <w:lang w:val="en-GB"/>
                                        </w:rPr>
                                        <m:t>Y</m:t>
                                      </m:r>
                                      <m:r>
                                        <m:rPr>
                                          <m:sty m:val="p"/>
                                        </m:rPr>
                                        <w:rPr>
                                          <w:rFonts w:ascii="Cambria Math" w:hAnsi="Cambria Math"/>
                                          <w:lang w:val="en-GB"/>
                                        </w:rPr>
                                        <m:t>=</m:t>
                                      </m:r>
                                      <m:nary>
                                        <m:naryPr>
                                          <m:chr m:val="∑"/>
                                          <m:limLoc m:val="undOvr"/>
                                          <m:subHide m:val="1"/>
                                          <m:supHide m:val="1"/>
                                          <m:ctrlPr>
                                            <w:rPr>
                                              <w:rFonts w:ascii="Cambria Math" w:hAnsi="Cambria Math"/>
                                              <w:lang w:val="en-GB"/>
                                            </w:rPr>
                                          </m:ctrlPr>
                                        </m:naryPr>
                                        <m:sub/>
                                        <m:sup/>
                                        <m:e>
                                          <m:sSub>
                                            <m:sSubPr>
                                              <m:ctrlPr>
                                                <w:rPr>
                                                  <w:rFonts w:ascii="Cambria Math" w:hAnsi="Cambria Math"/>
                                                  <w:lang w:val="en-GB"/>
                                                </w:rPr>
                                              </m:ctrlPr>
                                            </m:sSubPr>
                                            <m:e>
                                              <m:r>
                                                <w:rPr>
                                                  <w:rFonts w:ascii="Cambria Math" w:hAnsi="Cambria Math"/>
                                                  <w:lang w:val="en-GB"/>
                                                </w:rPr>
                                                <m:t>a</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nary>
                                      <m:r>
                                        <m:rPr>
                                          <m:sty m:val="p"/>
                                        </m:rPr>
                                        <w:rPr>
                                          <w:rFonts w:ascii="Cambria Math" w:hAnsi="Cambria Math"/>
                                          <w:lang w:val="en-GB"/>
                                        </w:rPr>
                                        <m:t>+</m:t>
                                      </m:r>
                                      <m:r>
                                        <w:rPr>
                                          <w:rFonts w:ascii="Cambria Math" w:hAnsi="Cambria Math"/>
                                          <w:lang w:val="en-GB"/>
                                        </w:rPr>
                                        <m:t>e</m:t>
                                      </m:r>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22" name="Rectangle 22"/>
                          <wps:cNvSpPr/>
                          <wps:spPr>
                            <a:xfrm>
                              <a:off x="0" y="0"/>
                              <a:ext cx="4946073" cy="17694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24" name="Text Box 24"/>
                        <wps:cNvSpPr txBox="1"/>
                        <wps:spPr>
                          <a:xfrm>
                            <a:off x="0" y="0"/>
                            <a:ext cx="4946015" cy="166255"/>
                          </a:xfrm>
                          <a:prstGeom prst="rect">
                            <a:avLst/>
                          </a:prstGeom>
                          <a:solidFill>
                            <a:prstClr val="white"/>
                          </a:solidFill>
                          <a:ln>
                            <a:noFill/>
                          </a:ln>
                        </wps:spPr>
                        <wps:txbx>
                          <w:txbxContent>
                            <w:p w:rsidR="00C319FA" w:rsidRPr="001F0186" w:rsidRDefault="00C319FA" w:rsidP="001F0186">
                              <w:pPr>
                                <w:pStyle w:val="Caption"/>
                                <w:rPr>
                                  <w:noProof/>
                                </w:rPr>
                              </w:pPr>
                              <w:r w:rsidRPr="001F0186">
                                <w:t xml:space="preserve">Equation </w:t>
                              </w:r>
                              <w:r w:rsidRPr="001F0186">
                                <w:rPr>
                                  <w:noProof/>
                                </w:rPr>
                                <w:fldChar w:fldCharType="begin"/>
                              </w:r>
                              <w:r w:rsidRPr="00EB63FD">
                                <w:rPr>
                                  <w:noProof/>
                                </w:rPr>
                                <w:instrText xml:space="preserve"> SEQ Equation \* ARABIC </w:instrText>
                              </w:r>
                              <w:r w:rsidRPr="001F0186">
                                <w:rPr>
                                  <w:noProof/>
                                  <w:rPrChange w:id="202" w:author="Shlomo Sela" w:date="2018-08-27T16:49:00Z">
                                    <w:rPr>
                                      <w:noProof/>
                                    </w:rPr>
                                  </w:rPrChange>
                                </w:rPr>
                                <w:fldChar w:fldCharType="separate"/>
                              </w:r>
                              <w:r w:rsidRPr="001F0186">
                                <w:rPr>
                                  <w:noProof/>
                                </w:rPr>
                                <w:t>1</w:t>
                              </w:r>
                              <w:r w:rsidRPr="001F0186">
                                <w:rPr>
                                  <w:noProof/>
                                </w:rPr>
                                <w:fldChar w:fldCharType="end"/>
                              </w:r>
                              <w:r w:rsidRPr="001F0186">
                                <w:rPr>
                                  <w:noProof/>
                                </w:rPr>
                                <w:t xml:space="preserve"> - PLS prediction formula</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anchor>
            </w:drawing>
          </mc:Choice>
          <mc:Fallback>
            <w:pict>
              <v:group w14:anchorId="4F8B593A" id="Group 25" o:spid="_x0000_s1038" style="position:absolute;left:0;text-align:left;margin-left:0;margin-top:26pt;width:389.45pt;height:152.4pt;z-index:251642368;mso-position-horizontal-relative:margin" coordsize="49460,19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">
                <v:group id="Group 23" o:spid="_x0000_s1039" style="position:absolute;top:1662;width:49460;height:17694" coordsize="49460,17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group id="Group 21" o:spid="_x0000_s1040" style="position:absolute;left:178;top:356;width:49100;height:16979" coordorigin="" coordsize="49100,16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Text Box 19" o:spid="_x0000_s1041" type="#_x0000_t202" style="position:absolute;left:13810;width:35290;height:16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rsidR="00C319FA" w:rsidRDefault="00C319FA" w:rsidP="007F0F28">
                            <w:pPr>
                              <w:rPr>
                                <w:lang w:val="en-GB"/>
                              </w:rPr>
                            </w:pPr>
                            <w:r>
                              <w:rPr>
                                <w:lang w:val="en-GB"/>
                              </w:rPr>
                              <w:t>Y = Predicted Bacterial concentration</w:t>
                            </w:r>
                          </w:p>
                          <w:p w:rsidR="00C319FA" w:rsidRPr="00B05E6B" w:rsidRDefault="00C319FA" w:rsidP="007F0F28">
                            <w:pPr>
                              <w:rPr>
                                <w:lang w:val="en-GB"/>
                              </w:rPr>
                            </w:pPr>
                            <w:r>
                              <w:rPr>
                                <w:i/>
                                <w:iCs/>
                                <w:lang w:val="en-GB"/>
                              </w:rPr>
                              <w:t xml:space="preserve">i </w:t>
                            </w:r>
                            <w:r>
                              <w:rPr>
                                <w:lang w:val="en-GB"/>
                              </w:rPr>
                              <w:t>= the wavelength vector index (all wavelengths analysed)</w:t>
                            </w:r>
                          </w:p>
                          <w:p w:rsidR="00C319FA" w:rsidRPr="00B05E6B" w:rsidRDefault="00C319FA" w:rsidP="007F0F28">
                            <w:pPr>
                              <w:rPr>
                                <w:i/>
                                <w:iCs/>
                                <w:lang w:val="en-GB"/>
                              </w:rPr>
                            </w:pPr>
                            <w:r>
                              <w:rPr>
                                <w:lang w:val="en-GB"/>
                              </w:rPr>
                              <w:t>a</w:t>
                            </w:r>
                            <w:r>
                              <w:rPr>
                                <w:vertAlign w:val="subscript"/>
                                <w:lang w:val="en-GB"/>
                              </w:rPr>
                              <w:t>i</w:t>
                            </w:r>
                            <w:r>
                              <w:rPr>
                                <w:lang w:val="en-GB"/>
                              </w:rPr>
                              <w:t xml:space="preserve">= coefficient at wavelength </w:t>
                            </w:r>
                            <w:r>
                              <w:rPr>
                                <w:i/>
                                <w:iCs/>
                                <w:lang w:val="en-GB"/>
                              </w:rPr>
                              <w:t>i</w:t>
                            </w:r>
                          </w:p>
                          <w:p w:rsidR="00C319FA" w:rsidRDefault="00C319FA" w:rsidP="007F0F28">
                            <w:pPr>
                              <w:rPr>
                                <w:lang w:val="en-GB"/>
                              </w:rPr>
                            </w:pPr>
                            <w:r>
                              <w:rPr>
                                <w:lang w:val="en-GB"/>
                              </w:rPr>
                              <w:t xml:space="preserve">X = light intensity at wavelength </w:t>
                            </w:r>
                            <w:r>
                              <w:rPr>
                                <w:i/>
                                <w:iCs/>
                                <w:lang w:val="en-GB"/>
                              </w:rPr>
                              <w:t>i</w:t>
                            </w:r>
                            <w:r>
                              <w:rPr>
                                <w:lang w:val="en-GB"/>
                              </w:rPr>
                              <w:t xml:space="preserve"> </w:t>
                            </w:r>
                          </w:p>
                          <w:p w:rsidR="00C319FA" w:rsidRDefault="00C319FA" w:rsidP="007F0F28">
                            <w:pPr>
                              <w:rPr>
                                <w:lang w:val="en-GB"/>
                              </w:rPr>
                            </w:pPr>
                            <w:r>
                              <w:rPr>
                                <w:lang w:val="en-GB"/>
                              </w:rPr>
                              <w:t>e = the calculated error</w:t>
                            </w:r>
                          </w:p>
                          <w:p w:rsidR="00C319FA" w:rsidRDefault="00C319FA" w:rsidP="007F0F28"/>
                        </w:txbxContent>
                      </v:textbox>
                    </v:shape>
                    <v:shape id="Text Box 20" o:spid="_x0000_s1042" type="#_x0000_t202" style="position:absolute;top:534;width:14250;height:9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rsidR="00C319FA" w:rsidRDefault="00C319FA" w:rsidP="007F0F28">
                            <m:oMathPara>
                              <m:oMath>
                                <m:r>
                                  <w:rPr>
                                    <w:rFonts w:ascii="Cambria Math" w:hAnsi="Cambria Math"/>
                                    <w:lang w:val="en-GB"/>
                                  </w:rPr>
                                  <m:t>Y</m:t>
                                </m:r>
                                <m:r>
                                  <m:rPr>
                                    <m:sty m:val="p"/>
                                  </m:rPr>
                                  <w:rPr>
                                    <w:rFonts w:ascii="Cambria Math" w:hAnsi="Cambria Math"/>
                                    <w:lang w:val="en-GB"/>
                                  </w:rPr>
                                  <m:t>=</m:t>
                                </m:r>
                                <m:nary>
                                  <m:naryPr>
                                    <m:chr m:val="∑"/>
                                    <m:limLoc m:val="undOvr"/>
                                    <m:subHide m:val="1"/>
                                    <m:supHide m:val="1"/>
                                    <m:ctrlPr>
                                      <w:rPr>
                                        <w:rFonts w:ascii="Cambria Math" w:hAnsi="Cambria Math"/>
                                        <w:lang w:val="en-GB"/>
                                      </w:rPr>
                                    </m:ctrlPr>
                                  </m:naryPr>
                                  <m:sub/>
                                  <m:sup/>
                                  <m:e>
                                    <m:sSub>
                                      <m:sSubPr>
                                        <m:ctrlPr>
                                          <w:rPr>
                                            <w:rFonts w:ascii="Cambria Math" w:hAnsi="Cambria Math"/>
                                            <w:lang w:val="en-GB"/>
                                          </w:rPr>
                                        </m:ctrlPr>
                                      </m:sSubPr>
                                      <m:e>
                                        <m:r>
                                          <w:rPr>
                                            <w:rFonts w:ascii="Cambria Math" w:hAnsi="Cambria Math"/>
                                            <w:lang w:val="en-GB"/>
                                          </w:rPr>
                                          <m:t>a</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X</m:t>
                                        </m:r>
                                      </m:e>
                                      <m:sub>
                                        <m:r>
                                          <w:rPr>
                                            <w:rFonts w:ascii="Cambria Math" w:hAnsi="Cambria Math"/>
                                            <w:lang w:val="en-GB"/>
                                          </w:rPr>
                                          <m:t>i</m:t>
                                        </m:r>
                                      </m:sub>
                                    </m:sSub>
                                  </m:e>
                                </m:nary>
                                <m:r>
                                  <m:rPr>
                                    <m:sty m:val="p"/>
                                  </m:rPr>
                                  <w:rPr>
                                    <w:rFonts w:ascii="Cambria Math" w:hAnsi="Cambria Math"/>
                                    <w:lang w:val="en-GB"/>
                                  </w:rPr>
                                  <m:t>+</m:t>
                                </m:r>
                                <m:r>
                                  <w:rPr>
                                    <w:rFonts w:ascii="Cambria Math" w:hAnsi="Cambria Math"/>
                                    <w:lang w:val="en-GB"/>
                                  </w:rPr>
                                  <m:t>e</m:t>
                                </m:r>
                              </m:oMath>
                            </m:oMathPara>
                          </w:p>
                        </w:txbxContent>
                      </v:textbox>
                    </v:shape>
                  </v:group>
                  <v:rect id="Rectangle 22" o:spid="_x0000_s1043" style="position:absolute;width:49460;height:17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" filled="f" strokecolor="#1f4d78 [1604]" strokeweight="1pt"/>
                </v:group>
                <v:shape id="Text Box 24" o:spid="_x0000_s1044" type="#_x0000_t202" style="position:absolute;width:49460;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rsidR="00C319FA" w:rsidRPr="001F0186" w:rsidRDefault="00C319FA" w:rsidP="001F0186">
                        <w:pPr>
                          <w:pStyle w:val="Caption"/>
                          <w:rPr>
                            <w:noProof/>
                          </w:rPr>
                        </w:pPr>
                        <w:r w:rsidRPr="001F0186">
                          <w:t xml:space="preserve">Equation </w:t>
                        </w:r>
                        <w:r w:rsidRPr="001F0186">
                          <w:rPr>
                            <w:noProof/>
                          </w:rPr>
                          <w:fldChar w:fldCharType="begin"/>
                        </w:r>
                        <w:r w:rsidRPr="00EB63FD">
                          <w:rPr>
                            <w:noProof/>
                          </w:rPr>
                          <w:instrText xml:space="preserve"> SEQ Equation \* ARABIC </w:instrText>
                        </w:r>
                        <w:r w:rsidRPr="001F0186">
                          <w:rPr>
                            <w:noProof/>
                            <w:rPrChange w:id="203" w:author="Shlomo Sela" w:date="2018-08-27T16:49:00Z">
                              <w:rPr>
                                <w:noProof/>
                              </w:rPr>
                            </w:rPrChange>
                          </w:rPr>
                          <w:fldChar w:fldCharType="separate"/>
                        </w:r>
                        <w:r w:rsidRPr="001F0186">
                          <w:rPr>
                            <w:noProof/>
                          </w:rPr>
                          <w:t>1</w:t>
                        </w:r>
                        <w:r w:rsidRPr="001F0186">
                          <w:rPr>
                            <w:noProof/>
                          </w:rPr>
                          <w:fldChar w:fldCharType="end"/>
                        </w:r>
                        <w:r w:rsidRPr="001F0186">
                          <w:rPr>
                            <w:noProof/>
                          </w:rPr>
                          <w:t xml:space="preserve"> - PLS prediction formula</w:t>
                        </w:r>
                      </w:p>
                    </w:txbxContent>
                  </v:textbox>
                </v:shape>
                <w10:wrap type="topAndBottom" anchorx="margin"/>
              </v:group>
            </w:pict>
          </mc:Fallback>
        </mc:AlternateContent>
      </w:r>
    </w:p>
    <w:p w:rsidR="00EB63FD" w:rsidRDefault="00EB63FD" w:rsidP="00D66874">
      <w:pPr>
        <w:rPr>
          <w:lang w:val="en-GB"/>
        </w:rPr>
      </w:pPr>
    </w:p>
    <w:p w:rsidR="00F20701" w:rsidRDefault="00D66874" w:rsidP="00D66874">
      <w:pPr>
        <w:rPr>
          <w:lang w:val="en-GB"/>
        </w:rPr>
      </w:pPr>
      <w:r>
        <w:rPr>
          <w:lang w:val="en-GB"/>
        </w:rPr>
        <w:t>Chemometric p</w:t>
      </w:r>
      <w:r w:rsidR="00F20701">
        <w:rPr>
          <w:lang w:val="en-GB"/>
        </w:rPr>
        <w:t xml:space="preserve">rediction models might have a bias called overfitting, where your model is only relevant to your dataset, </w:t>
      </w:r>
      <w:r w:rsidR="00F20701" w:rsidRPr="009D7564">
        <w:rPr>
          <w:lang w:val="en-GB"/>
        </w:rPr>
        <w:t xml:space="preserve">but performs poorly when tested on new data (Leinweber 2007). In order to overcome this, the data </w:t>
      </w:r>
      <w:r w:rsidR="00BE7281">
        <w:rPr>
          <w:lang w:val="en-GB"/>
        </w:rPr>
        <w:t xml:space="preserve">should be </w:t>
      </w:r>
      <w:r w:rsidR="00283979">
        <w:rPr>
          <w:lang w:val="en-GB"/>
        </w:rPr>
        <w:t>split</w:t>
      </w:r>
      <w:r w:rsidR="00F20701">
        <w:rPr>
          <w:lang w:val="en-GB"/>
        </w:rPr>
        <w:t xml:space="preserve"> </w:t>
      </w:r>
      <w:r w:rsidR="00BE7281">
        <w:rPr>
          <w:lang w:val="en-GB"/>
        </w:rPr>
        <w:t xml:space="preserve">randomly </w:t>
      </w:r>
      <w:r w:rsidR="00F20701">
        <w:rPr>
          <w:lang w:val="en-GB"/>
        </w:rPr>
        <w:t xml:space="preserve">into calibration and validation sets. The model is trained </w:t>
      </w:r>
      <w:r w:rsidR="00BE7281">
        <w:rPr>
          <w:lang w:val="en-GB"/>
        </w:rPr>
        <w:t xml:space="preserve">first </w:t>
      </w:r>
      <w:r w:rsidR="00F20701">
        <w:rPr>
          <w:lang w:val="en-GB"/>
        </w:rPr>
        <w:t>on the calibration or training set, and is then tested for accuracy and validity on the validation set</w:t>
      </w:r>
      <w:r w:rsidR="00375B12">
        <w:rPr>
          <w:lang w:val="en-GB"/>
        </w:rPr>
        <w:t xml:space="preserve"> for several iterations</w:t>
      </w:r>
      <w:r w:rsidR="00F20701">
        <w:rPr>
          <w:lang w:val="en-GB"/>
        </w:rPr>
        <w:t>. This approach is called cross</w:t>
      </w:r>
      <w:r w:rsidR="00EB63FD">
        <w:rPr>
          <w:lang w:val="en-GB"/>
        </w:rPr>
        <w:t>-</w:t>
      </w:r>
      <w:r w:rsidR="00F20701">
        <w:rPr>
          <w:lang w:val="en-GB"/>
        </w:rPr>
        <w:t xml:space="preserve">validation and enables calibration of robust prediction models </w:t>
      </w:r>
      <w:r w:rsidR="00F20701">
        <w:rPr>
          <w:noProof/>
          <w:lang w:val="en-GB"/>
        </w:rPr>
        <w:t>(Geladi and Kowalski, 1986; Gholizadeh et al., 2015)</w:t>
      </w:r>
      <w:r w:rsidR="00F20701">
        <w:rPr>
          <w:lang w:val="en-GB"/>
        </w:rPr>
        <w:t>.</w:t>
      </w:r>
    </w:p>
    <w:p w:rsidR="00EB63FD" w:rsidRDefault="00EB63FD" w:rsidP="004E3C10">
      <w:pPr>
        <w:rPr>
          <w:ins w:id="204" w:author="Shlomo Sela" w:date="2018-08-27T16:51:00Z"/>
        </w:rPr>
      </w:pPr>
    </w:p>
    <w:p w:rsidR="00EB63FD" w:rsidRPr="00EB63FD" w:rsidRDefault="00EB63FD" w:rsidP="004E3C10">
      <w:pPr>
        <w:rPr>
          <w:ins w:id="205" w:author="Shlomo Sela" w:date="2018-08-27T16:51:00Z"/>
          <w:b/>
          <w:bCs/>
          <w:u w:val="single"/>
          <w:rPrChange w:id="206" w:author="Shlomo Sela" w:date="2018-08-27T16:52:00Z">
            <w:rPr>
              <w:ins w:id="207" w:author="Shlomo Sela" w:date="2018-08-27T16:51:00Z"/>
            </w:rPr>
          </w:rPrChange>
        </w:rPr>
      </w:pPr>
      <w:ins w:id="208" w:author="Shlomo Sela" w:date="2018-08-27T16:51:00Z">
        <w:r w:rsidRPr="00EB63FD">
          <w:rPr>
            <w:b/>
            <w:bCs/>
            <w:u w:val="single"/>
            <w:rPrChange w:id="209" w:author="Shlomo Sela" w:date="2018-08-27T16:52:00Z">
              <w:rPr/>
            </w:rPrChange>
          </w:rPr>
          <w:t>Research Problem</w:t>
        </w:r>
      </w:ins>
    </w:p>
    <w:p w:rsidR="00A85521" w:rsidRDefault="00F20701" w:rsidP="00E66F37">
      <w:r>
        <w:t xml:space="preserve">The need for a fast, accurate method to enumerate bacteria in water is of high priority for public health </w:t>
      </w:r>
      <w:r>
        <w:rPr>
          <w:noProof/>
        </w:rPr>
        <w:t>(Collier et al., 2012)</w:t>
      </w:r>
      <w:r>
        <w:t xml:space="preserve">. To serve this goal, spectroscopy-based methods have been suggested </w:t>
      </w:r>
      <w:del w:id="210" w:author="Shlomo Sela" w:date="2018-09-04T12:22:00Z">
        <w:r w:rsidDel="00E66F37">
          <w:delText xml:space="preserve">in the literature </w:delText>
        </w:r>
      </w:del>
      <w:r w:rsidRPr="0035411B">
        <w:t>(</w:t>
      </w:r>
      <w:r w:rsidR="009D7564" w:rsidRPr="0035411B">
        <w:t xml:space="preserve">Stockel et al. 2015, Krafft and Popp </w:t>
      </w:r>
      <w:r w:rsidR="0035411B" w:rsidRPr="0035411B">
        <w:t>2015</w:t>
      </w:r>
      <w:r w:rsidR="009D7564" w:rsidRPr="0035411B">
        <w:t xml:space="preserve">, Determan et al. </w:t>
      </w:r>
      <w:r w:rsidR="0035411B" w:rsidRPr="0035411B">
        <w:t>1998</w:t>
      </w:r>
      <w:r w:rsidRPr="0035411B">
        <w:t>)</w:t>
      </w:r>
      <w:r w:rsidR="004E3C10">
        <w:t>.</w:t>
      </w:r>
      <w:r w:rsidRPr="0035411B">
        <w:t xml:space="preserve"> </w:t>
      </w:r>
      <w:r w:rsidR="004E3C10">
        <w:t>H</w:t>
      </w:r>
      <w:r w:rsidRPr="0035411B">
        <w:t xml:space="preserve">owever, it is </w:t>
      </w:r>
      <w:commentRangeStart w:id="211"/>
      <w:commentRangeStart w:id="212"/>
      <w:r w:rsidRPr="0035411B">
        <w:t>not yet clear how sensitive</w:t>
      </w:r>
      <w:r>
        <w:t xml:space="preserve"> are they, what are </w:t>
      </w:r>
      <w:commentRangeStart w:id="213"/>
      <w:r>
        <w:t>their thresholds regarding minimal detectable bacterial concentrations</w:t>
      </w:r>
      <w:commentRangeEnd w:id="213"/>
      <w:r w:rsidR="00EB63FD">
        <w:rPr>
          <w:rStyle w:val="CommentReference"/>
          <w:rFonts w:eastAsia="Calibri"/>
        </w:rPr>
        <w:commentReference w:id="213"/>
      </w:r>
      <w:commentRangeEnd w:id="211"/>
      <w:r w:rsidR="00A106D1">
        <w:rPr>
          <w:rStyle w:val="CommentReference"/>
          <w:rFonts w:eastAsia="Calibri"/>
        </w:rPr>
        <w:commentReference w:id="211"/>
      </w:r>
      <w:commentRangeEnd w:id="212"/>
      <w:r w:rsidR="00E66F37">
        <w:rPr>
          <w:rStyle w:val="CommentReference"/>
          <w:rFonts w:eastAsia="Calibri"/>
          <w:rtl/>
        </w:rPr>
        <w:commentReference w:id="212"/>
      </w:r>
      <w:r>
        <w:t xml:space="preserve">, and how they perform in variable real-life scenarios in which </w:t>
      </w:r>
      <w:ins w:id="214" w:author="Shlomo Sela" w:date="2018-08-27T16:54:00Z">
        <w:r w:rsidR="0030622F">
          <w:t xml:space="preserve">a </w:t>
        </w:r>
      </w:ins>
      <w:ins w:id="215" w:author="Shlomo Sela" w:date="2018-08-27T17:11:00Z">
        <w:r w:rsidR="00BA75DB">
          <w:t xml:space="preserve">wide </w:t>
        </w:r>
      </w:ins>
      <w:r>
        <w:t xml:space="preserve">variety of microorganisms </w:t>
      </w:r>
      <w:del w:id="216" w:author="Shlomo Sela" w:date="2018-08-27T17:11:00Z">
        <w:r w:rsidDel="00BA75DB">
          <w:delText xml:space="preserve">is </w:delText>
        </w:r>
      </w:del>
      <w:ins w:id="217" w:author="Shlomo Sela" w:date="2018-08-27T17:11:00Z">
        <w:r w:rsidR="00BA75DB">
          <w:t xml:space="preserve">are </w:t>
        </w:r>
      </w:ins>
      <w:r>
        <w:t xml:space="preserve">present and </w:t>
      </w:r>
      <w:ins w:id="218" w:author="Shlomo Sela" w:date="2018-08-27T17:13:00Z">
        <w:r w:rsidR="00BA75DB">
          <w:t>most of them are unculturable</w:t>
        </w:r>
      </w:ins>
      <w:del w:id="219" w:author="Shlomo Sela" w:date="2018-08-27T17:13:00Z">
        <w:r w:rsidDel="00BA75DB">
          <w:delText>only a small and variable part of microorganisms could be grown by microbiology tools</w:delText>
        </w:r>
      </w:del>
      <w:ins w:id="220" w:author="Shlomo Sela" w:date="2018-08-27T17:13:00Z">
        <w:r w:rsidR="00BA75DB">
          <w:t>,</w:t>
        </w:r>
      </w:ins>
      <w:r>
        <w:t xml:space="preserve"> whereas all the microorganisms </w:t>
      </w:r>
      <w:del w:id="221" w:author="Shlomo Sela" w:date="2018-08-27T17:13:00Z">
        <w:r w:rsidDel="00BA75DB">
          <w:delText>could provide</w:delText>
        </w:r>
      </w:del>
      <w:ins w:id="222" w:author="Shlomo Sela" w:date="2018-08-27T17:13:00Z">
        <w:r w:rsidR="00BA75DB">
          <w:t>contribute to</w:t>
        </w:r>
      </w:ins>
      <w:r>
        <w:t xml:space="preserve"> the</w:t>
      </w:r>
      <w:del w:id="223" w:author="Shlomo Sela" w:date="2018-08-27T17:14:00Z">
        <w:r w:rsidDel="00BA75DB">
          <w:delText>ir</w:delText>
        </w:r>
      </w:del>
      <w:r>
        <w:t xml:space="preserve"> spectral fingerprints.  Towards these scientific questions, this study examined two spectroscopy methods: low</w:t>
      </w:r>
      <w:ins w:id="224" w:author="Shlomo Sela" w:date="2018-08-27T17:14:00Z">
        <w:r w:rsidR="00BA75DB">
          <w:t>-</w:t>
        </w:r>
      </w:ins>
      <w:del w:id="225" w:author="Shlomo Sela" w:date="2018-08-27T17:14:00Z">
        <w:r w:rsidDel="00BA75DB">
          <w:delText xml:space="preserve"> </w:delText>
        </w:r>
      </w:del>
      <w:r>
        <w:t xml:space="preserve">resolution Raman spectroscopy and fluorescence spectroscopy. </w:t>
      </w:r>
    </w:p>
    <w:p w:rsidR="00A85521" w:rsidRDefault="00A85521">
      <w:pPr>
        <w:spacing w:before="0" w:after="160" w:line="259" w:lineRule="auto"/>
        <w:jc w:val="left"/>
      </w:pPr>
      <w:r>
        <w:br w:type="page"/>
      </w:r>
    </w:p>
    <w:p w:rsidR="00F20701" w:rsidRPr="00662E26" w:rsidRDefault="00F20701" w:rsidP="007F0F28">
      <w:pPr>
        <w:pStyle w:val="Heading1"/>
      </w:pPr>
      <w:bookmarkStart w:id="226" w:name="_Toc520664303"/>
      <w:bookmarkStart w:id="227" w:name="_Toc522802726"/>
      <w:r w:rsidRPr="00662E26">
        <w:t>Research objectives</w:t>
      </w:r>
      <w:bookmarkEnd w:id="226"/>
      <w:bookmarkEnd w:id="227"/>
      <w:r w:rsidRPr="00662E26">
        <w:t xml:space="preserve"> </w:t>
      </w:r>
    </w:p>
    <w:p w:rsidR="00BA75DB" w:rsidRPr="00BA75DB" w:rsidRDefault="00BA75DB" w:rsidP="007F0F28">
      <w:pPr>
        <w:rPr>
          <w:ins w:id="228" w:author="Shlomo Sela" w:date="2018-08-27T17:15:00Z"/>
          <w:sz w:val="8"/>
          <w:szCs w:val="8"/>
          <w:rPrChange w:id="229" w:author="Shlomo Sela" w:date="2018-08-27T17:15:00Z">
            <w:rPr>
              <w:ins w:id="230" w:author="Shlomo Sela" w:date="2018-08-27T17:15:00Z"/>
            </w:rPr>
          </w:rPrChange>
        </w:rPr>
      </w:pPr>
    </w:p>
    <w:p w:rsidR="00F20701" w:rsidRDefault="00F20701" w:rsidP="007F0F28">
      <w:commentRangeStart w:id="231"/>
      <w:commentRangeStart w:id="232"/>
      <w:r>
        <w:t>The aims of this study are</w:t>
      </w:r>
      <w:r w:rsidR="00E3349A">
        <w:t xml:space="preserve"> to</w:t>
      </w:r>
      <w:r>
        <w:t xml:space="preserve">: </w:t>
      </w:r>
      <w:commentRangeEnd w:id="231"/>
      <w:r w:rsidR="00844BF4">
        <w:rPr>
          <w:rStyle w:val="CommentReference"/>
          <w:rFonts w:eastAsia="Calibri"/>
        </w:rPr>
        <w:commentReference w:id="231"/>
      </w:r>
      <w:commentRangeEnd w:id="232"/>
      <w:r w:rsidR="00283979">
        <w:rPr>
          <w:rStyle w:val="CommentReference"/>
          <w:rFonts w:eastAsia="Calibri"/>
        </w:rPr>
        <w:commentReference w:id="232"/>
      </w:r>
    </w:p>
    <w:p w:rsidR="00F20701" w:rsidRDefault="00F20701" w:rsidP="007F0F28">
      <w:pPr>
        <w:pStyle w:val="ListParagraph"/>
        <w:numPr>
          <w:ilvl w:val="0"/>
          <w:numId w:val="30"/>
        </w:numPr>
      </w:pPr>
      <w:r>
        <w:t xml:space="preserve">Test the </w:t>
      </w:r>
      <w:r w:rsidR="00FF2467">
        <w:t>application</w:t>
      </w:r>
      <w:r>
        <w:t xml:space="preserve"> of low-resolution Raman spectroscopy combined with PLS for detecting bacteria in water</w:t>
      </w:r>
      <w:r w:rsidR="00BA75DB">
        <w:t>.</w:t>
      </w:r>
    </w:p>
    <w:p w:rsidR="00F20701" w:rsidRDefault="00164AFC">
      <w:pPr>
        <w:pStyle w:val="ListParagraph"/>
        <w:numPr>
          <w:ilvl w:val="0"/>
          <w:numId w:val="30"/>
        </w:numPr>
      </w:pPr>
      <w:ins w:id="233" w:author="Shlomo Sela" w:date="2018-09-04T12:28:00Z">
        <w:r>
          <w:t>Compare</w:t>
        </w:r>
      </w:ins>
      <w:commentRangeStart w:id="234"/>
      <w:ins w:id="235" w:author="Shlomo Sela" w:date="2018-08-27T17:20:00Z">
        <w:r w:rsidR="00844BF4">
          <w:t xml:space="preserve"> the ability of </w:t>
        </w:r>
      </w:ins>
      <w:del w:id="236" w:author="Shlomo Sela" w:date="2018-08-27T17:20:00Z">
        <w:r w:rsidR="00F20701" w:rsidDel="00844BF4">
          <w:delText xml:space="preserve">Test the detection thresholds of fluorescence spectroscopy for detecting bacteria in water and compare use of a single pair of excitation/emission wavelengths with analysis of the </w:delText>
        </w:r>
      </w:del>
      <w:r w:rsidR="00F20701">
        <w:t xml:space="preserve">fluorescence spectra </w:t>
      </w:r>
      <w:del w:id="237" w:author="Shlomo Sela" w:date="2018-08-27T17:21:00Z">
        <w:r w:rsidR="00F20701" w:rsidDel="00844BF4">
          <w:delText xml:space="preserve">and the full </w:delText>
        </w:r>
      </w:del>
      <w:ins w:id="238" w:author="Shlomo Sela" w:date="2018-08-27T17:21:00Z">
        <w:r w:rsidR="00844BF4">
          <w:t>(</w:t>
        </w:r>
      </w:ins>
      <w:r w:rsidR="00F20701">
        <w:t>EEM</w:t>
      </w:r>
      <w:ins w:id="239" w:author="Shlomo Sela" w:date="2018-08-27T17:21:00Z">
        <w:r w:rsidR="00844BF4">
          <w:t>)</w:t>
        </w:r>
      </w:ins>
      <w:r w:rsidR="00F20701">
        <w:t xml:space="preserve"> </w:t>
      </w:r>
      <w:ins w:id="240" w:author="Shlomo Sela" w:date="2018-08-27T17:21:00Z">
        <w:r w:rsidR="00844BF4">
          <w:t>to detect …..</w:t>
        </w:r>
      </w:ins>
      <w:del w:id="241" w:author="Shlomo Sela" w:date="2018-08-27T17:21:00Z">
        <w:r w:rsidR="00F20701" w:rsidDel="00844BF4">
          <w:delText>enhanced with PLS</w:delText>
        </w:r>
      </w:del>
      <w:r w:rsidR="00F20701">
        <w:t xml:space="preserve">. </w:t>
      </w:r>
      <w:commentRangeEnd w:id="234"/>
      <w:r w:rsidR="00FF2467">
        <w:rPr>
          <w:rStyle w:val="CommentReference"/>
          <w:rFonts w:eastAsia="Calibri"/>
        </w:rPr>
        <w:commentReference w:id="234"/>
      </w:r>
    </w:p>
    <w:p w:rsidR="00F20701" w:rsidDel="00844BF4" w:rsidRDefault="00F20701" w:rsidP="007F0F28">
      <w:pPr>
        <w:pStyle w:val="ListParagraph"/>
        <w:numPr>
          <w:ilvl w:val="0"/>
          <w:numId w:val="30"/>
        </w:numPr>
        <w:rPr>
          <w:del w:id="242" w:author="Shlomo Sela" w:date="2018-08-27T17:23:00Z"/>
        </w:rPr>
      </w:pPr>
      <w:del w:id="243" w:author="Shlomo Sela" w:date="2018-08-27T17:23:00Z">
        <w:r w:rsidDel="00844BF4">
          <w:delText>Compare the abilities of low-resolution Raman and fluorescence spectroscopies and outline recommendations for further studies</w:delText>
        </w:r>
      </w:del>
    </w:p>
    <w:p w:rsidR="00F20701" w:rsidRDefault="00F20701">
      <w:pPr>
        <w:pStyle w:val="ListParagraph"/>
        <w:numPr>
          <w:ilvl w:val="0"/>
          <w:numId w:val="30"/>
        </w:numPr>
      </w:pPr>
      <w:r>
        <w:t xml:space="preserve">Assess the ability of </w:t>
      </w:r>
      <w:del w:id="244" w:author="Shlomo Sela" w:date="2018-08-27T17:23:00Z">
        <w:r w:rsidDel="00844BF4">
          <w:delText xml:space="preserve">spectroscopic </w:delText>
        </w:r>
      </w:del>
      <w:ins w:id="245" w:author="Shlomo Sela" w:date="2018-08-27T17:23:00Z">
        <w:r w:rsidR="00844BF4">
          <w:t>LRR and fluorescence spectroscopy</w:t>
        </w:r>
      </w:ins>
      <w:del w:id="246" w:author="Shlomo Sela" w:date="2018-08-27T17:23:00Z">
        <w:r w:rsidDel="00844BF4">
          <w:delText>methods</w:delText>
        </w:r>
      </w:del>
      <w:r>
        <w:t xml:space="preserve"> for detecting bacteria in </w:t>
      </w:r>
      <w:commentRangeStart w:id="247"/>
      <w:commentRangeStart w:id="248"/>
      <w:r>
        <w:t xml:space="preserve">real </w:t>
      </w:r>
      <w:commentRangeEnd w:id="247"/>
      <w:r w:rsidR="00844BF4">
        <w:rPr>
          <w:rStyle w:val="CommentReference"/>
          <w:rFonts w:eastAsia="Calibri"/>
        </w:rPr>
        <w:commentReference w:id="247"/>
      </w:r>
      <w:commentRangeEnd w:id="248"/>
      <w:r w:rsidR="00FF2467">
        <w:rPr>
          <w:rStyle w:val="CommentReference"/>
          <w:rFonts w:eastAsia="Calibri"/>
        </w:rPr>
        <w:commentReference w:id="248"/>
      </w:r>
      <w:r>
        <w:t>drinking water samples</w:t>
      </w:r>
    </w:p>
    <w:p w:rsidR="00F20701" w:rsidRPr="00FA1530" w:rsidRDefault="00F20701">
      <w:pPr>
        <w:pStyle w:val="ListParagraph"/>
        <w:numPr>
          <w:ilvl w:val="0"/>
          <w:numId w:val="30"/>
        </w:numPr>
      </w:pPr>
      <w:r>
        <w:t>Evaluate the ability of both low-resolution Raman and fluorescence spectroscopy t</w:t>
      </w:r>
      <w:r w:rsidR="00844BF4">
        <w:t>o</w:t>
      </w:r>
      <w:r>
        <w:t xml:space="preserve"> differentiat</w:t>
      </w:r>
      <w:r w:rsidR="00844BF4">
        <w:t>e</w:t>
      </w:r>
      <w:r>
        <w:t xml:space="preserve"> between species</w:t>
      </w:r>
      <w:r w:rsidR="00844BF4">
        <w:t>.</w:t>
      </w:r>
    </w:p>
    <w:p w:rsidR="00F20701" w:rsidRPr="00D84BE8" w:rsidRDefault="00F20701" w:rsidP="007F0F28"/>
    <w:p w:rsidR="00F20701" w:rsidRDefault="00F20701" w:rsidP="007F0F28">
      <w:r>
        <w:br w:type="page"/>
      </w:r>
    </w:p>
    <w:p w:rsidR="00F20701" w:rsidRDefault="00F20701" w:rsidP="007F0F28">
      <w:pPr>
        <w:pStyle w:val="Heading1"/>
      </w:pPr>
      <w:bookmarkStart w:id="249" w:name="_Toc520301036"/>
      <w:bookmarkStart w:id="250" w:name="_Toc520664304"/>
      <w:bookmarkStart w:id="251" w:name="_Toc522802727"/>
      <w:r w:rsidRPr="006C254B">
        <w:t>Materials and methods</w:t>
      </w:r>
      <w:bookmarkEnd w:id="249"/>
      <w:bookmarkEnd w:id="250"/>
      <w:bookmarkEnd w:id="251"/>
    </w:p>
    <w:p w:rsidR="00F20701" w:rsidRDefault="0084645D">
      <w:pPr>
        <w:pStyle w:val="Heading2"/>
      </w:pPr>
      <w:bookmarkStart w:id="252" w:name="_Toc520301037"/>
      <w:bookmarkStart w:id="253" w:name="_Toc520664305"/>
      <w:bookmarkStart w:id="254" w:name="_Toc522802728"/>
      <w:r>
        <w:t>Chemical and m</w:t>
      </w:r>
      <w:r w:rsidR="00F20701">
        <w:t>aterials</w:t>
      </w:r>
      <w:bookmarkEnd w:id="252"/>
      <w:bookmarkEnd w:id="253"/>
      <w:bookmarkEnd w:id="254"/>
    </w:p>
    <w:p w:rsidR="00F20701" w:rsidRPr="00DF2F20" w:rsidRDefault="00F20701" w:rsidP="007F0F28">
      <w:r>
        <w:t xml:space="preserve">The materials used in this study are listed in </w:t>
      </w:r>
      <w:r>
        <w:fldChar w:fldCharType="begin"/>
      </w:r>
      <w:r>
        <w:instrText xml:space="preserve"> REF _Ref520455551 \h </w:instrText>
      </w:r>
      <w:r>
        <w:fldChar w:fldCharType="separate"/>
      </w:r>
      <w:r>
        <w:t xml:space="preserve">Table </w:t>
      </w:r>
      <w:r>
        <w:rPr>
          <w:noProof/>
        </w:rPr>
        <w:t>1</w:t>
      </w:r>
      <w:r>
        <w:fldChar w:fldCharType="end"/>
      </w:r>
      <w:r>
        <w:t>.</w:t>
      </w:r>
    </w:p>
    <w:p w:rsidR="00F20701" w:rsidRPr="00045B19" w:rsidRDefault="00F20701" w:rsidP="001F0186">
      <w:pPr>
        <w:pStyle w:val="Caption"/>
      </w:pPr>
      <w:bookmarkStart w:id="255" w:name="_Ref520455551"/>
      <w:bookmarkStart w:id="256" w:name="_Ref520455534"/>
      <w:r w:rsidRPr="00045B19">
        <w:t xml:space="preserve">Table </w:t>
      </w:r>
      <w:r w:rsidR="00C319FA">
        <w:fldChar w:fldCharType="begin"/>
      </w:r>
      <w:r w:rsidR="00C319FA">
        <w:instrText xml:space="preserve"> SEQ Table \* ARABIC </w:instrText>
      </w:r>
      <w:r w:rsidR="00C319FA">
        <w:fldChar w:fldCharType="separate"/>
      </w:r>
      <w:r w:rsidRPr="00045B19">
        <w:t>1</w:t>
      </w:r>
      <w:r w:rsidR="00C319FA">
        <w:fldChar w:fldCharType="end"/>
      </w:r>
      <w:bookmarkEnd w:id="255"/>
      <w:r w:rsidRPr="00045B19">
        <w:t>. Material used in the study</w:t>
      </w:r>
      <w:bookmarkEnd w:id="256"/>
    </w:p>
    <w:tbl>
      <w:tblPr>
        <w:tblStyle w:val="TableGrid"/>
        <w:tblW w:w="8093" w:type="dxa"/>
        <w:jc w:val="center"/>
        <w:tblLook w:val="04A0" w:firstRow="1" w:lastRow="0" w:firstColumn="1" w:lastColumn="0" w:noHBand="0" w:noVBand="1"/>
      </w:tblPr>
      <w:tblGrid>
        <w:gridCol w:w="3538"/>
        <w:gridCol w:w="2411"/>
        <w:gridCol w:w="2144"/>
      </w:tblGrid>
      <w:tr w:rsidR="00F20701" w:rsidTr="00FF2467">
        <w:trPr>
          <w:trHeight w:val="711"/>
          <w:jc w:val="center"/>
        </w:trPr>
        <w:tc>
          <w:tcPr>
            <w:tcW w:w="3538" w:type="dxa"/>
            <w:shd w:val="clear" w:color="auto" w:fill="E7E6E6" w:themeFill="background2"/>
          </w:tcPr>
          <w:p w:rsidR="00F20701" w:rsidRPr="00FF2467" w:rsidRDefault="00F20701" w:rsidP="00FF2467">
            <w:pPr>
              <w:spacing w:before="0" w:after="0" w:line="240" w:lineRule="auto"/>
              <w:jc w:val="left"/>
              <w:rPr>
                <w:b/>
                <w:bCs/>
              </w:rPr>
            </w:pPr>
            <w:r w:rsidRPr="00FF2467">
              <w:rPr>
                <w:b/>
                <w:bCs/>
              </w:rPr>
              <w:t>Materials and chemicals</w:t>
            </w:r>
          </w:p>
        </w:tc>
        <w:tc>
          <w:tcPr>
            <w:tcW w:w="2411" w:type="dxa"/>
            <w:shd w:val="clear" w:color="auto" w:fill="E7E6E6" w:themeFill="background2"/>
          </w:tcPr>
          <w:p w:rsidR="00F20701" w:rsidRPr="00FF2467" w:rsidRDefault="00F20701" w:rsidP="00FF2467">
            <w:pPr>
              <w:spacing w:before="0" w:after="0" w:line="240" w:lineRule="auto"/>
              <w:jc w:val="left"/>
              <w:rPr>
                <w:b/>
                <w:bCs/>
              </w:rPr>
            </w:pPr>
            <w:r w:rsidRPr="00FF2467">
              <w:rPr>
                <w:b/>
                <w:bCs/>
              </w:rPr>
              <w:t>Manufacturer</w:t>
            </w:r>
          </w:p>
        </w:tc>
        <w:tc>
          <w:tcPr>
            <w:tcW w:w="2144" w:type="dxa"/>
            <w:shd w:val="clear" w:color="auto" w:fill="E7E6E6" w:themeFill="background2"/>
          </w:tcPr>
          <w:p w:rsidR="00F20701" w:rsidRPr="00FF2467" w:rsidRDefault="00F20701" w:rsidP="00FF2467">
            <w:pPr>
              <w:spacing w:before="0" w:after="0" w:line="240" w:lineRule="auto"/>
              <w:jc w:val="left"/>
              <w:rPr>
                <w:b/>
                <w:bCs/>
              </w:rPr>
            </w:pPr>
            <w:r w:rsidRPr="00FF2467">
              <w:rPr>
                <w:b/>
                <w:bCs/>
              </w:rPr>
              <w:t>Origin (City, Country)</w:t>
            </w:r>
          </w:p>
        </w:tc>
      </w:tr>
      <w:tr w:rsidR="00F20701" w:rsidTr="00FF2467">
        <w:trPr>
          <w:trHeight w:val="711"/>
          <w:jc w:val="center"/>
        </w:trPr>
        <w:tc>
          <w:tcPr>
            <w:tcW w:w="3538" w:type="dxa"/>
          </w:tcPr>
          <w:p w:rsidR="00F20701" w:rsidRPr="00FF2467" w:rsidRDefault="00F20701" w:rsidP="00FF2467">
            <w:pPr>
              <w:spacing w:before="0" w:after="0" w:line="240" w:lineRule="auto"/>
              <w:jc w:val="left"/>
            </w:pPr>
            <w:r w:rsidRPr="00FF2467">
              <w:t>Ethanol</w:t>
            </w:r>
            <w:r w:rsidR="00374B0A" w:rsidRPr="00FF2467">
              <w:t xml:space="preserve"> </w:t>
            </w:r>
            <w:r w:rsidR="00FF2467">
              <w:t>(</w:t>
            </w:r>
            <w:r w:rsidR="00FF2467" w:rsidRPr="00FF2467">
              <w:t>&gt;99%)</w:t>
            </w:r>
          </w:p>
        </w:tc>
        <w:tc>
          <w:tcPr>
            <w:tcW w:w="2411" w:type="dxa"/>
          </w:tcPr>
          <w:p w:rsidR="00F20701" w:rsidRDefault="00F20701" w:rsidP="00FF2467">
            <w:pPr>
              <w:spacing w:before="0" w:after="0" w:line="240" w:lineRule="auto"/>
              <w:jc w:val="left"/>
            </w:pPr>
            <w:r>
              <w:t>Gadot</w:t>
            </w:r>
          </w:p>
        </w:tc>
        <w:tc>
          <w:tcPr>
            <w:tcW w:w="2144" w:type="dxa"/>
          </w:tcPr>
          <w:p w:rsidR="00F20701" w:rsidRPr="009E7F29" w:rsidRDefault="00F20701" w:rsidP="00FF2467">
            <w:pPr>
              <w:spacing w:before="0" w:after="0" w:line="240" w:lineRule="auto"/>
              <w:jc w:val="left"/>
            </w:pPr>
            <w:r w:rsidRPr="009E7F29">
              <w:t>Netanya, Israel</w:t>
            </w:r>
          </w:p>
          <w:p w:rsidR="00F20701" w:rsidRDefault="00F20701" w:rsidP="00FF2467">
            <w:pPr>
              <w:spacing w:before="0" w:after="0" w:line="240" w:lineRule="auto"/>
              <w:jc w:val="left"/>
            </w:pPr>
          </w:p>
        </w:tc>
      </w:tr>
      <w:tr w:rsidR="00F20701" w:rsidTr="00FF2467">
        <w:trPr>
          <w:trHeight w:val="711"/>
          <w:jc w:val="center"/>
        </w:trPr>
        <w:tc>
          <w:tcPr>
            <w:tcW w:w="3538" w:type="dxa"/>
          </w:tcPr>
          <w:p w:rsidR="00F20701" w:rsidRDefault="00F20701" w:rsidP="00FF2467">
            <w:pPr>
              <w:spacing w:before="0" w:after="0" w:line="240" w:lineRule="auto"/>
              <w:jc w:val="left"/>
            </w:pPr>
            <w:r>
              <w:t>HPLC-grade Water</w:t>
            </w:r>
          </w:p>
        </w:tc>
        <w:tc>
          <w:tcPr>
            <w:tcW w:w="2411" w:type="dxa"/>
          </w:tcPr>
          <w:p w:rsidR="00F20701" w:rsidRDefault="00F20701" w:rsidP="00FF2467">
            <w:pPr>
              <w:spacing w:before="0" w:after="0" w:line="240" w:lineRule="auto"/>
              <w:jc w:val="left"/>
            </w:pPr>
            <w:r>
              <w:t>Biolab</w:t>
            </w:r>
            <w:r w:rsidR="0084645D">
              <w:t xml:space="preserve"> / Merck</w:t>
            </w:r>
          </w:p>
        </w:tc>
        <w:tc>
          <w:tcPr>
            <w:tcW w:w="2144" w:type="dxa"/>
          </w:tcPr>
          <w:p w:rsidR="00F20701" w:rsidRDefault="00F20701" w:rsidP="00FF2467">
            <w:pPr>
              <w:spacing w:before="0" w:after="0" w:line="240" w:lineRule="auto"/>
              <w:jc w:val="left"/>
            </w:pPr>
            <w:r>
              <w:t>Jerusalem, Israel</w:t>
            </w:r>
            <w:r w:rsidR="0084645D">
              <w:t xml:space="preserve"> / Darmstadt, Germany</w:t>
            </w:r>
          </w:p>
        </w:tc>
      </w:tr>
      <w:tr w:rsidR="00F20701" w:rsidTr="00FF2467">
        <w:trPr>
          <w:trHeight w:val="347"/>
          <w:jc w:val="center"/>
        </w:trPr>
        <w:tc>
          <w:tcPr>
            <w:tcW w:w="3538" w:type="dxa"/>
          </w:tcPr>
          <w:p w:rsidR="00F20701" w:rsidRDefault="0084645D" w:rsidP="00FF2467">
            <w:pPr>
              <w:spacing w:before="0" w:after="0" w:line="240" w:lineRule="auto"/>
              <w:jc w:val="left"/>
            </w:pPr>
            <w:ins w:id="257" w:author="Shlomo Sela" w:date="2018-08-27T17:29:00Z">
              <w:r>
                <w:t>Bacto</w:t>
              </w:r>
            </w:ins>
            <w:ins w:id="258" w:author="Shlomo Sela" w:date="2018-08-27T17:30:00Z">
              <w:r>
                <w:t xml:space="preserve">?? </w:t>
              </w:r>
            </w:ins>
            <w:r w:rsidR="00F20701">
              <w:t>Agar</w:t>
            </w:r>
          </w:p>
        </w:tc>
        <w:tc>
          <w:tcPr>
            <w:tcW w:w="2411" w:type="dxa"/>
          </w:tcPr>
          <w:p w:rsidR="00F20701" w:rsidRPr="00240908" w:rsidRDefault="00F20701">
            <w:pPr>
              <w:pStyle w:val="Default"/>
              <w:rPr>
                <w:sz w:val="23"/>
                <w:szCs w:val="23"/>
              </w:rPr>
            </w:pPr>
            <w:r>
              <w:rPr>
                <w:sz w:val="23"/>
                <w:szCs w:val="23"/>
              </w:rPr>
              <w:t>Difco</w:t>
            </w:r>
          </w:p>
        </w:tc>
        <w:tc>
          <w:tcPr>
            <w:tcW w:w="2144" w:type="dxa"/>
          </w:tcPr>
          <w:p w:rsidR="00F20701" w:rsidRDefault="00F20701" w:rsidP="00FF2467">
            <w:pPr>
              <w:spacing w:before="0" w:after="0" w:line="240" w:lineRule="auto"/>
              <w:jc w:val="left"/>
            </w:pPr>
            <w:r>
              <w:t>Sparks, USA</w:t>
            </w:r>
          </w:p>
        </w:tc>
      </w:tr>
      <w:tr w:rsidR="00F20701" w:rsidTr="00FF2467">
        <w:trPr>
          <w:trHeight w:val="347"/>
          <w:jc w:val="center"/>
        </w:trPr>
        <w:tc>
          <w:tcPr>
            <w:tcW w:w="3538" w:type="dxa"/>
          </w:tcPr>
          <w:p w:rsidR="00F20701" w:rsidRDefault="00F20701" w:rsidP="00FF2467">
            <w:pPr>
              <w:spacing w:before="0" w:after="0" w:line="240" w:lineRule="auto"/>
              <w:jc w:val="left"/>
            </w:pPr>
            <w:r>
              <w:t>LB Broth</w:t>
            </w:r>
            <w:r w:rsidR="00483D93">
              <w:t xml:space="preserve"> (</w:t>
            </w:r>
            <w:r w:rsidR="00FF2467">
              <w:t>Lennox</w:t>
            </w:r>
            <w:r w:rsidR="00483D93">
              <w:t>)</w:t>
            </w:r>
          </w:p>
        </w:tc>
        <w:tc>
          <w:tcPr>
            <w:tcW w:w="2411" w:type="dxa"/>
          </w:tcPr>
          <w:p w:rsidR="00F20701" w:rsidRPr="00240908" w:rsidRDefault="00F20701">
            <w:pPr>
              <w:pStyle w:val="Default"/>
              <w:rPr>
                <w:sz w:val="23"/>
                <w:szCs w:val="23"/>
              </w:rPr>
            </w:pPr>
            <w:r>
              <w:rPr>
                <w:sz w:val="23"/>
                <w:szCs w:val="23"/>
              </w:rPr>
              <w:t>Difco</w:t>
            </w:r>
          </w:p>
        </w:tc>
        <w:tc>
          <w:tcPr>
            <w:tcW w:w="2144" w:type="dxa"/>
          </w:tcPr>
          <w:p w:rsidR="00F20701" w:rsidRDefault="00F20701" w:rsidP="00FF2467">
            <w:pPr>
              <w:spacing w:before="0" w:after="0" w:line="240" w:lineRule="auto"/>
              <w:jc w:val="left"/>
            </w:pPr>
            <w:r>
              <w:t>Sparks, USA</w:t>
            </w:r>
          </w:p>
        </w:tc>
      </w:tr>
      <w:tr w:rsidR="00F20701" w:rsidTr="00FF2467">
        <w:trPr>
          <w:trHeight w:val="347"/>
          <w:jc w:val="center"/>
        </w:trPr>
        <w:tc>
          <w:tcPr>
            <w:tcW w:w="3538" w:type="dxa"/>
          </w:tcPr>
          <w:p w:rsidR="00F20701" w:rsidRDefault="00F20701" w:rsidP="00FF2467">
            <w:pPr>
              <w:spacing w:before="0" w:after="0" w:line="240" w:lineRule="auto"/>
              <w:jc w:val="left"/>
            </w:pPr>
            <w:r>
              <w:t>G</w:t>
            </w:r>
            <w:r w:rsidRPr="00062468">
              <w:t>lycerol</w:t>
            </w:r>
          </w:p>
        </w:tc>
        <w:tc>
          <w:tcPr>
            <w:tcW w:w="2411" w:type="dxa"/>
          </w:tcPr>
          <w:p w:rsidR="00F20701" w:rsidRDefault="00F20701">
            <w:pPr>
              <w:pStyle w:val="Default"/>
              <w:rPr>
                <w:sz w:val="23"/>
                <w:szCs w:val="23"/>
              </w:rPr>
            </w:pPr>
            <w:r>
              <w:rPr>
                <w:sz w:val="23"/>
                <w:szCs w:val="23"/>
              </w:rPr>
              <w:t>Biolab</w:t>
            </w:r>
          </w:p>
        </w:tc>
        <w:tc>
          <w:tcPr>
            <w:tcW w:w="2144" w:type="dxa"/>
          </w:tcPr>
          <w:p w:rsidR="00F20701" w:rsidRDefault="00F20701" w:rsidP="00FF2467">
            <w:pPr>
              <w:spacing w:before="0" w:after="0" w:line="240" w:lineRule="auto"/>
              <w:jc w:val="left"/>
            </w:pPr>
            <w:r>
              <w:t>Jerusalem, Israel</w:t>
            </w:r>
          </w:p>
        </w:tc>
      </w:tr>
      <w:tr w:rsidR="00F20701" w:rsidTr="00FF2467">
        <w:trPr>
          <w:trHeight w:val="711"/>
          <w:jc w:val="center"/>
        </w:trPr>
        <w:tc>
          <w:tcPr>
            <w:tcW w:w="3538" w:type="dxa"/>
          </w:tcPr>
          <w:p w:rsidR="00F20701" w:rsidRDefault="00F20701" w:rsidP="00FF2467">
            <w:pPr>
              <w:spacing w:before="0" w:after="0" w:line="240" w:lineRule="auto"/>
              <w:jc w:val="left"/>
            </w:pPr>
            <w:r>
              <w:t>L-tryptophan (&gt;98%)</w:t>
            </w:r>
          </w:p>
        </w:tc>
        <w:tc>
          <w:tcPr>
            <w:tcW w:w="2411" w:type="dxa"/>
          </w:tcPr>
          <w:p w:rsidR="00F20701" w:rsidRDefault="00F20701" w:rsidP="00FF2467">
            <w:pPr>
              <w:spacing w:before="0" w:after="0" w:line="240" w:lineRule="auto"/>
              <w:jc w:val="left"/>
            </w:pPr>
            <w:r>
              <w:t>Sigma-Aldrich</w:t>
            </w:r>
          </w:p>
        </w:tc>
        <w:tc>
          <w:tcPr>
            <w:tcW w:w="2144" w:type="dxa"/>
          </w:tcPr>
          <w:p w:rsidR="00F20701" w:rsidRDefault="00F20701" w:rsidP="00FF2467">
            <w:pPr>
              <w:spacing w:before="0" w:after="0" w:line="240" w:lineRule="auto"/>
              <w:jc w:val="left"/>
            </w:pPr>
            <w:r>
              <w:t>St. Louis, USA</w:t>
            </w:r>
          </w:p>
        </w:tc>
      </w:tr>
      <w:tr w:rsidR="00F20701" w:rsidTr="00FF2467">
        <w:trPr>
          <w:trHeight w:val="711"/>
          <w:jc w:val="center"/>
        </w:trPr>
        <w:tc>
          <w:tcPr>
            <w:tcW w:w="3538" w:type="dxa"/>
          </w:tcPr>
          <w:p w:rsidR="00F20701" w:rsidRDefault="00F20701" w:rsidP="00FF2467">
            <w:pPr>
              <w:spacing w:before="0" w:after="0" w:line="240" w:lineRule="auto"/>
              <w:jc w:val="left"/>
            </w:pPr>
            <w:r>
              <w:t>Delicate Task Wipers</w:t>
            </w:r>
          </w:p>
        </w:tc>
        <w:tc>
          <w:tcPr>
            <w:tcW w:w="2411" w:type="dxa"/>
          </w:tcPr>
          <w:p w:rsidR="00F20701" w:rsidRDefault="00F20701" w:rsidP="00FF2467">
            <w:pPr>
              <w:spacing w:before="0" w:after="0" w:line="240" w:lineRule="auto"/>
              <w:jc w:val="left"/>
            </w:pPr>
            <w:r w:rsidRPr="00FB1B9B">
              <w:t>Kimberly-Clark</w:t>
            </w:r>
          </w:p>
        </w:tc>
        <w:tc>
          <w:tcPr>
            <w:tcW w:w="2144" w:type="dxa"/>
          </w:tcPr>
          <w:p w:rsidR="00F20701" w:rsidRDefault="00F20701" w:rsidP="00FF2467">
            <w:pPr>
              <w:spacing w:before="0" w:after="0" w:line="240" w:lineRule="auto"/>
              <w:jc w:val="left"/>
            </w:pPr>
            <w:r>
              <w:t>Irving, USA</w:t>
            </w:r>
          </w:p>
        </w:tc>
      </w:tr>
      <w:tr w:rsidR="00F20701" w:rsidTr="00FF2467">
        <w:trPr>
          <w:trHeight w:val="711"/>
          <w:jc w:val="center"/>
        </w:trPr>
        <w:tc>
          <w:tcPr>
            <w:tcW w:w="3538" w:type="dxa"/>
            <w:shd w:val="clear" w:color="auto" w:fill="auto"/>
          </w:tcPr>
          <w:p w:rsidR="00F20701" w:rsidRPr="00F8784B" w:rsidRDefault="00F20701" w:rsidP="00FF2467">
            <w:pPr>
              <w:spacing w:before="0" w:after="0" w:line="240" w:lineRule="auto"/>
              <w:jc w:val="left"/>
            </w:pPr>
            <w:r w:rsidRPr="00F8784B">
              <w:t xml:space="preserve">0.45 µm </w:t>
            </w:r>
            <w:r>
              <w:t xml:space="preserve">Durapore </w:t>
            </w:r>
            <w:r w:rsidRPr="00F8784B">
              <w:t>Filters</w:t>
            </w:r>
          </w:p>
        </w:tc>
        <w:tc>
          <w:tcPr>
            <w:tcW w:w="2411" w:type="dxa"/>
          </w:tcPr>
          <w:p w:rsidR="00F20701" w:rsidRPr="00FB1B9B" w:rsidRDefault="00F20701" w:rsidP="00FF2467">
            <w:pPr>
              <w:spacing w:before="0" w:after="0" w:line="240" w:lineRule="auto"/>
              <w:jc w:val="left"/>
            </w:pPr>
            <w:r>
              <w:t>Millex (Merck)</w:t>
            </w:r>
          </w:p>
        </w:tc>
        <w:tc>
          <w:tcPr>
            <w:tcW w:w="2144" w:type="dxa"/>
          </w:tcPr>
          <w:p w:rsidR="00F20701" w:rsidRDefault="00F20701" w:rsidP="00FF2467">
            <w:pPr>
              <w:spacing w:before="0" w:after="0" w:line="240" w:lineRule="auto"/>
              <w:jc w:val="left"/>
            </w:pPr>
            <w:r w:rsidRPr="000E7133">
              <w:t>Darmstadt, Germany</w:t>
            </w:r>
          </w:p>
        </w:tc>
      </w:tr>
    </w:tbl>
    <w:p w:rsidR="00F20701" w:rsidRDefault="00F20701" w:rsidP="007F0F28"/>
    <w:p w:rsidR="00F20701" w:rsidRPr="006C254B" w:rsidRDefault="00F20701" w:rsidP="007F0F28">
      <w:pPr>
        <w:pStyle w:val="Heading2"/>
      </w:pPr>
      <w:bookmarkStart w:id="259" w:name="_Toc520301038"/>
      <w:bookmarkStart w:id="260" w:name="_Toc520664306"/>
      <w:bookmarkStart w:id="261" w:name="_Ref522434062"/>
      <w:bookmarkStart w:id="262" w:name="_Toc522802729"/>
      <w:r w:rsidRPr="006C254B">
        <w:t>Bacterial Strains</w:t>
      </w:r>
      <w:bookmarkEnd w:id="259"/>
      <w:bookmarkEnd w:id="260"/>
      <w:bookmarkEnd w:id="261"/>
      <w:bookmarkEnd w:id="262"/>
    </w:p>
    <w:p w:rsidR="00F20701" w:rsidRPr="00055A6E" w:rsidRDefault="00F20701" w:rsidP="007F0F28">
      <w:r w:rsidRPr="00062468">
        <w:t xml:space="preserve">The following bacterial strains were used in this study: </w:t>
      </w:r>
      <w:r w:rsidRPr="00062468">
        <w:rPr>
          <w:i/>
          <w:iCs/>
        </w:rPr>
        <w:t>E</w:t>
      </w:r>
      <w:r>
        <w:rPr>
          <w:i/>
          <w:iCs/>
        </w:rPr>
        <w:t>scherichia</w:t>
      </w:r>
      <w:r w:rsidRPr="00062468">
        <w:rPr>
          <w:i/>
          <w:iCs/>
        </w:rPr>
        <w:t xml:space="preserve"> coli </w:t>
      </w:r>
      <w:r w:rsidRPr="00062468">
        <w:t>DH5</w:t>
      </w:r>
      <w:r w:rsidRPr="00062468">
        <w:rPr>
          <w:rFonts w:ascii="Calibri" w:hAnsi="Calibri" w:cs="Calibri"/>
        </w:rPr>
        <w:t>α</w:t>
      </w:r>
      <w:r w:rsidRPr="00062468">
        <w:t xml:space="preserve">, </w:t>
      </w:r>
      <w:r w:rsidRPr="00062468">
        <w:rPr>
          <w:i/>
          <w:iCs/>
        </w:rPr>
        <w:t>B</w:t>
      </w:r>
      <w:r>
        <w:rPr>
          <w:i/>
          <w:iCs/>
        </w:rPr>
        <w:t>acillus</w:t>
      </w:r>
      <w:r w:rsidRPr="00062468">
        <w:rPr>
          <w:i/>
          <w:iCs/>
        </w:rPr>
        <w:t xml:space="preserve"> subtilis </w:t>
      </w:r>
      <w:r w:rsidRPr="00062468">
        <w:t>3610</w:t>
      </w:r>
      <w:r>
        <w:t xml:space="preserve"> and</w:t>
      </w:r>
      <w:r w:rsidRPr="00062468">
        <w:t xml:space="preserve"> </w:t>
      </w:r>
      <w:r w:rsidRPr="00062468">
        <w:rPr>
          <w:i/>
          <w:iCs/>
        </w:rPr>
        <w:t>Pseudomonas aeruginosa</w:t>
      </w:r>
      <w:r>
        <w:t xml:space="preserve"> PA14</w:t>
      </w:r>
      <w:r w:rsidRPr="00062468">
        <w:rPr>
          <w:i/>
          <w:iCs/>
        </w:rPr>
        <w:t>,</w:t>
      </w:r>
      <w:r w:rsidRPr="00062468">
        <w:t xml:space="preserve"> all strains were taken from the lab</w:t>
      </w:r>
      <w:r w:rsidR="00483D93">
        <w:t>oratory</w:t>
      </w:r>
      <w:r w:rsidRPr="00062468">
        <w:t xml:space="preserve"> stocks at</w:t>
      </w:r>
      <w:r>
        <w:t xml:space="preserve"> the</w:t>
      </w:r>
      <w:r w:rsidRPr="00062468">
        <w:t xml:space="preserve"> Volcani Center.</w:t>
      </w:r>
      <w:r>
        <w:t xml:space="preserve"> </w:t>
      </w:r>
      <w:commentRangeStart w:id="263"/>
      <w:commentRangeStart w:id="264"/>
      <w:r w:rsidRPr="001A275E">
        <w:rPr>
          <w:lang w:val="en-GB"/>
        </w:rPr>
        <w:t xml:space="preserve">These bacterial species were chosen because a) they represent the gram positive and gram negative </w:t>
      </w:r>
      <w:r w:rsidRPr="0035411B">
        <w:rPr>
          <w:lang w:val="en-GB"/>
        </w:rPr>
        <w:t xml:space="preserve">groups, expected to have a different chemical composition </w:t>
      </w:r>
      <w:r w:rsidRPr="0035411B">
        <w:rPr>
          <w:noProof/>
          <w:lang w:val="en-GB"/>
        </w:rPr>
        <w:t xml:space="preserve">(Jean </w:t>
      </w:r>
      <w:r w:rsidR="0035411B" w:rsidRPr="0035411B">
        <w:rPr>
          <w:noProof/>
          <w:lang w:val="en-GB"/>
        </w:rPr>
        <w:t>et al.</w:t>
      </w:r>
      <w:r w:rsidRPr="0035411B">
        <w:rPr>
          <w:noProof/>
          <w:lang w:val="en-GB"/>
        </w:rPr>
        <w:t>, 201</w:t>
      </w:r>
      <w:r w:rsidR="00247A76">
        <w:rPr>
          <w:noProof/>
          <w:lang w:val="en-GB"/>
        </w:rPr>
        <w:t>6</w:t>
      </w:r>
      <w:r w:rsidRPr="0035411B">
        <w:rPr>
          <w:noProof/>
          <w:lang w:val="en-GB"/>
        </w:rPr>
        <w:t>)</w:t>
      </w:r>
      <w:r w:rsidRPr="0035411B">
        <w:rPr>
          <w:lang w:val="en-GB"/>
        </w:rPr>
        <w:t xml:space="preserve"> and b) </w:t>
      </w:r>
      <w:r w:rsidRPr="0035411B">
        <w:rPr>
          <w:i/>
          <w:lang w:val="en-GB"/>
        </w:rPr>
        <w:t xml:space="preserve">P. aeruginosa </w:t>
      </w:r>
      <w:r w:rsidRPr="0035411B">
        <w:rPr>
          <w:lang w:val="en-GB"/>
        </w:rPr>
        <w:t>is a</w:t>
      </w:r>
      <w:r w:rsidRPr="001A275E">
        <w:rPr>
          <w:lang w:val="en-GB"/>
        </w:rPr>
        <w:t xml:space="preserve"> very common environmental pathogen which may b</w:t>
      </w:r>
      <w:r>
        <w:rPr>
          <w:lang w:val="en-GB"/>
        </w:rPr>
        <w:t xml:space="preserve">e acquired from drinking water </w:t>
      </w:r>
      <w:r>
        <w:rPr>
          <w:noProof/>
          <w:lang w:val="en-GB"/>
        </w:rPr>
        <w:t>(Costa et al., 2015)</w:t>
      </w:r>
      <w:r>
        <w:rPr>
          <w:lang w:val="en-GB"/>
        </w:rPr>
        <w:t xml:space="preserve">. </w:t>
      </w:r>
      <w:commentRangeEnd w:id="263"/>
      <w:r w:rsidR="00483D93">
        <w:rPr>
          <w:rStyle w:val="CommentReference"/>
          <w:rFonts w:eastAsia="Calibri"/>
        </w:rPr>
        <w:commentReference w:id="263"/>
      </w:r>
      <w:commentRangeEnd w:id="264"/>
      <w:r w:rsidR="00FF2467">
        <w:rPr>
          <w:rStyle w:val="CommentReference"/>
          <w:rFonts w:eastAsia="Calibri"/>
        </w:rPr>
        <w:commentReference w:id="264"/>
      </w:r>
    </w:p>
    <w:p w:rsidR="00F20701" w:rsidRPr="00062468" w:rsidRDefault="00F20701">
      <w:r w:rsidRPr="00062468">
        <w:t>Bacteria were transferred f</w:t>
      </w:r>
      <w:r w:rsidR="00045B19">
        <w:t>rom pure cultures stored at -20°</w:t>
      </w:r>
      <w:r w:rsidRPr="00062468">
        <w:t xml:space="preserve">C (20% glycerol </w:t>
      </w:r>
      <w:r w:rsidR="00483D93">
        <w:t>stock</w:t>
      </w:r>
      <w:r w:rsidRPr="00062468">
        <w:t xml:space="preserve">) and were grown on LB agar medium </w:t>
      </w:r>
      <w:r>
        <w:t>by</w:t>
      </w:r>
      <w:r w:rsidRPr="00062468">
        <w:t xml:space="preserve"> incubat</w:t>
      </w:r>
      <w:r>
        <w:t>ing</w:t>
      </w:r>
      <w:r w:rsidRPr="00062468">
        <w:t xml:space="preserve"> at 37°C overnight. Several </w:t>
      </w:r>
      <w:r w:rsidR="00E3349A" w:rsidRPr="00062468">
        <w:t>well-isolated</w:t>
      </w:r>
      <w:r w:rsidRPr="00062468">
        <w:t xml:space="preserve"> colonies were </w:t>
      </w:r>
      <w:r w:rsidR="00483D93">
        <w:t>transferred to</w:t>
      </w:r>
      <w:r w:rsidRPr="00062468">
        <w:t xml:space="preserve"> 10 or 15 ml LB broth and incubated at 37°C with shaking overnight to prepare a starter culture. The </w:t>
      </w:r>
      <w:r w:rsidR="00483D93">
        <w:t>starter cultures</w:t>
      </w:r>
      <w:r w:rsidRPr="00062468">
        <w:t xml:space="preserve"> were used in the sample preparation procedure</w:t>
      </w:r>
      <w:r w:rsidR="00483D93">
        <w:t>s, as described below</w:t>
      </w:r>
      <w:r w:rsidRPr="00062468">
        <w:t>.</w:t>
      </w:r>
    </w:p>
    <w:p w:rsidR="00F20701" w:rsidRPr="006C254B" w:rsidRDefault="00F20701" w:rsidP="007F0F28">
      <w:pPr>
        <w:pStyle w:val="Heading2"/>
      </w:pPr>
      <w:bookmarkStart w:id="265" w:name="_Toc520301039"/>
      <w:bookmarkStart w:id="266" w:name="_Toc520664307"/>
      <w:bookmarkStart w:id="267" w:name="_Toc522802730"/>
      <w:r w:rsidRPr="006C254B">
        <w:t>O</w:t>
      </w:r>
      <w:r>
        <w:t>ptical density to bacterial concentration</w:t>
      </w:r>
      <w:r w:rsidRPr="006C254B">
        <w:t xml:space="preserve"> calibration</w:t>
      </w:r>
      <w:bookmarkEnd w:id="265"/>
      <w:bookmarkEnd w:id="266"/>
      <w:bookmarkEnd w:id="267"/>
    </w:p>
    <w:p w:rsidR="00F20701" w:rsidRDefault="00F20701">
      <w:pPr>
        <w:rPr>
          <w:ins w:id="268" w:author="עטרה בקל" w:date="2018-09-02T16:15:00Z"/>
        </w:rPr>
      </w:pPr>
      <w:r w:rsidRPr="006C254B">
        <w:t xml:space="preserve">In order to </w:t>
      </w:r>
      <w:r w:rsidRPr="0002130A">
        <w:t xml:space="preserve">associate </w:t>
      </w:r>
      <w:r w:rsidRPr="006C254B">
        <w:t xml:space="preserve">optical density with microbial </w:t>
      </w:r>
      <w:r>
        <w:t>concentration</w:t>
      </w:r>
      <w:r w:rsidRPr="006C254B">
        <w:t>, bacter</w:t>
      </w:r>
      <w:r>
        <w:t xml:space="preserve">ial cultures </w:t>
      </w:r>
      <w:r w:rsidR="00483D93">
        <w:t xml:space="preserve">grown in LB </w:t>
      </w:r>
      <w:r>
        <w:t xml:space="preserve">were diluted </w:t>
      </w:r>
      <w:r w:rsidR="00483D93">
        <w:t xml:space="preserve">(with LB) </w:t>
      </w:r>
      <w:r>
        <w:t xml:space="preserve">to </w:t>
      </w:r>
      <w:r w:rsidR="00483D93">
        <w:t xml:space="preserve">an </w:t>
      </w:r>
      <w:r>
        <w:t>optical density (OD</w:t>
      </w:r>
      <w:r w:rsidR="00C26090">
        <w:rPr>
          <w:vertAlign w:val="subscript"/>
        </w:rPr>
        <w:t>590</w:t>
      </w:r>
      <w:r>
        <w:t xml:space="preserve">) of </w:t>
      </w:r>
      <w:r w:rsidRPr="006C254B">
        <w:t>1</w:t>
      </w:r>
      <w:r w:rsidR="00E3349A">
        <w:t>.0</w:t>
      </w:r>
      <w:r>
        <w:t xml:space="preserve"> using a benchtop photometer (Biochrom, Cambridge, UK)</w:t>
      </w:r>
      <w:r w:rsidRPr="006C254B">
        <w:t xml:space="preserve">. The cultures were then serially diluted </w:t>
      </w:r>
      <w:r w:rsidR="00C26090">
        <w:t>upto</w:t>
      </w:r>
      <w:r w:rsidRPr="006C254B">
        <w:t xml:space="preserve"> 1:10</w:t>
      </w:r>
      <w:r w:rsidRPr="00045B19">
        <w:rPr>
          <w:rFonts w:asciiTheme="majorBidi" w:hAnsiTheme="majorBidi" w:cstheme="majorBidi"/>
          <w:vertAlign w:val="superscript"/>
        </w:rPr>
        <w:t>10</w:t>
      </w:r>
      <w:r w:rsidRPr="006C254B">
        <w:t xml:space="preserve"> and 100µL were </w:t>
      </w:r>
      <w:r w:rsidR="00C26090">
        <w:t xml:space="preserve">spread </w:t>
      </w:r>
      <w:r w:rsidRPr="006C254B">
        <w:t>on</w:t>
      </w:r>
      <w:r w:rsidR="00C26090">
        <w:t>to</w:t>
      </w:r>
      <w:r w:rsidRPr="006C254B">
        <w:t xml:space="preserve"> </w:t>
      </w:r>
      <w:r w:rsidR="00C26090">
        <w:t xml:space="preserve">LB </w:t>
      </w:r>
      <w:r w:rsidRPr="006C254B">
        <w:t>agar plates and incubated overnight in 37°C. Each dilution was plated 3 times for replicates</w:t>
      </w:r>
      <w:r w:rsidR="00FF2467">
        <w:t>.</w:t>
      </w:r>
      <w:r w:rsidRPr="006C254B">
        <w:t xml:space="preserve"> After incubation, colonies were counted and </w:t>
      </w:r>
      <w:r w:rsidR="00C26090">
        <w:t xml:space="preserve">calibration curves were plotted against </w:t>
      </w:r>
      <w:r w:rsidRPr="006C254B">
        <w:t>bacterial concentration</w:t>
      </w:r>
      <w:r w:rsidR="00C26090">
        <w:t xml:space="preserve">s for each bacterium </w:t>
      </w:r>
      <w:del w:id="269" w:author="Shlomo Sela" w:date="2018-08-27T17:45:00Z">
        <w:r w:rsidRPr="006C254B" w:rsidDel="00C26090">
          <w:delText xml:space="preserve"> of a 1</w:delText>
        </w:r>
        <w:r w:rsidR="00E3349A" w:rsidDel="00C26090">
          <w:delText>.0</w:delText>
        </w:r>
        <w:r w:rsidRPr="006C254B" w:rsidDel="00C26090">
          <w:delText xml:space="preserve"> OD liquid </w:delText>
        </w:r>
        <w:commentRangeStart w:id="270"/>
        <w:r w:rsidRPr="006C254B" w:rsidDel="00C26090">
          <w:delText xml:space="preserve">culture </w:delText>
        </w:r>
      </w:del>
      <w:commentRangeEnd w:id="270"/>
      <w:r w:rsidR="00483DD7">
        <w:rPr>
          <w:rStyle w:val="CommentReference"/>
          <w:rFonts w:eastAsia="Calibri"/>
        </w:rPr>
        <w:commentReference w:id="270"/>
      </w:r>
      <w:del w:id="271" w:author="Shlomo Sela" w:date="2018-08-27T17:45:00Z">
        <w:r w:rsidRPr="006C254B" w:rsidDel="00C26090">
          <w:delText>was calculated to be ~10</w:delText>
        </w:r>
        <w:r w:rsidRPr="006C254B" w:rsidDel="00C26090">
          <w:rPr>
            <w:vertAlign w:val="superscript"/>
          </w:rPr>
          <w:delText>8</w:delText>
        </w:r>
        <w:r w:rsidRPr="006C254B" w:rsidDel="00C26090">
          <w:delText xml:space="preserve"> CFUs/ml in </w:delText>
        </w:r>
      </w:del>
      <w:ins w:id="272" w:author="Shlomo Sela" w:date="2018-08-27T17:45:00Z">
        <w:r w:rsidR="00C26090">
          <w:t>(</w:t>
        </w:r>
      </w:ins>
      <w:r w:rsidRPr="006C254B">
        <w:rPr>
          <w:i/>
          <w:iCs/>
        </w:rPr>
        <w:t>E. coli</w:t>
      </w:r>
      <w:ins w:id="273" w:author="Shlomo Sela" w:date="2018-08-27T17:45:00Z">
        <w:r w:rsidR="00C26090">
          <w:t>,</w:t>
        </w:r>
      </w:ins>
      <w:del w:id="274" w:author="Shlomo Sela" w:date="2018-08-27T17:45:00Z">
        <w:r w:rsidRPr="006C254B" w:rsidDel="00C26090">
          <w:delText xml:space="preserve"> and</w:delText>
        </w:r>
      </w:del>
      <w:r w:rsidRPr="006C254B">
        <w:t xml:space="preserve"> </w:t>
      </w:r>
      <w:r w:rsidRPr="006C254B">
        <w:rPr>
          <w:i/>
          <w:iCs/>
        </w:rPr>
        <w:t>B. subtilis</w:t>
      </w:r>
      <w:r>
        <w:t xml:space="preserve"> and</w:t>
      </w:r>
      <w:del w:id="275" w:author="Shlomo Sela" w:date="2018-08-27T17:45:00Z">
        <w:r w:rsidDel="00C26090">
          <w:delText xml:space="preserve"> ~10</w:delText>
        </w:r>
        <w:r w:rsidDel="00C26090">
          <w:rPr>
            <w:vertAlign w:val="superscript"/>
          </w:rPr>
          <w:delText>9</w:delText>
        </w:r>
        <w:r w:rsidDel="00C26090">
          <w:delText xml:space="preserve"> CFUs/ml in</w:delText>
        </w:r>
      </w:del>
      <w:r>
        <w:t xml:space="preserve"> </w:t>
      </w:r>
      <w:r>
        <w:rPr>
          <w:i/>
          <w:iCs/>
        </w:rPr>
        <w:t>P. aeruginosa</w:t>
      </w:r>
      <w:ins w:id="276" w:author="Shlomo Sela" w:date="2018-08-27T17:45:00Z">
        <w:r w:rsidR="00C26090">
          <w:t>).</w:t>
        </w:r>
      </w:ins>
      <w:del w:id="277" w:author="Shlomo Sela" w:date="2018-08-27T17:45:00Z">
        <w:r w:rsidRPr="006C254B" w:rsidDel="00C26090">
          <w:delText>.</w:delText>
        </w:r>
      </w:del>
    </w:p>
    <w:p w:rsidR="00C960A3" w:rsidRDefault="00C960A3">
      <w:pPr>
        <w:pStyle w:val="Heading2"/>
        <w:rPr>
          <w:ins w:id="278" w:author="עטרה בקל" w:date="2018-09-02T16:15:00Z"/>
        </w:rPr>
        <w:pPrChange w:id="279" w:author="עטרה בקל" w:date="2018-09-02T16:15:00Z">
          <w:pPr/>
        </w:pPrChange>
      </w:pPr>
      <w:ins w:id="280" w:author="עטרה בקל" w:date="2018-09-02T16:15:00Z">
        <w:r>
          <w:t>Sample preparation for lab-grown bacteria</w:t>
        </w:r>
      </w:ins>
    </w:p>
    <w:p w:rsidR="00C960A3" w:rsidRDefault="00C960A3" w:rsidP="00C960A3">
      <w:pPr>
        <w:rPr>
          <w:ins w:id="281" w:author="עטרה בקל" w:date="2018-09-02T16:15:00Z"/>
        </w:rPr>
      </w:pPr>
      <w:commentRangeStart w:id="282"/>
      <w:ins w:id="283" w:author="עטרה בקל" w:date="2018-09-02T16:15:00Z">
        <w:r>
          <w:t>Fresh b</w:t>
        </w:r>
        <w:r w:rsidRPr="00A35BB3">
          <w:t>acteria</w:t>
        </w:r>
        <w:r>
          <w:t>l</w:t>
        </w:r>
        <w:r w:rsidRPr="00A35BB3">
          <w:t xml:space="preserve"> culture were </w:t>
        </w:r>
        <w:r>
          <w:t xml:space="preserve">washed by </w:t>
        </w:r>
        <w:r w:rsidRPr="00A35BB3">
          <w:t>centrifug</w:t>
        </w:r>
        <w:r>
          <w:t>ation</w:t>
        </w:r>
        <w:r w:rsidRPr="00A35BB3">
          <w:t xml:space="preserve"> for 10 minutes at 4991 g (</w:t>
        </w:r>
        <w:r w:rsidRPr="00A35BB3">
          <w:rPr>
            <w:color w:val="333333"/>
            <w:shd w:val="clear" w:color="auto" w:fill="FFFFFF"/>
          </w:rPr>
          <w:t>Heraeus Primo R</w:t>
        </w:r>
        <w:r w:rsidRPr="00A35BB3">
          <w:t>, Thermo Scientific, Waltham, MA, USA)</w:t>
        </w:r>
        <w:r>
          <w:t xml:space="preserve"> and </w:t>
        </w:r>
        <w:r w:rsidRPr="00A35BB3">
          <w:t xml:space="preserve">the bacterial pellet </w:t>
        </w:r>
        <w:r>
          <w:t xml:space="preserve">was </w:t>
        </w:r>
        <w:r w:rsidRPr="00A35BB3">
          <w:t>re-suspended in 15</w:t>
        </w:r>
        <w:r>
          <w:t xml:space="preserve"> </w:t>
        </w:r>
        <w:r w:rsidRPr="00A35BB3">
          <w:t xml:space="preserve">ml of distilled HPLC-grade water. </w:t>
        </w:r>
        <w:commentRangeEnd w:id="282"/>
        <w:r>
          <w:rPr>
            <w:rStyle w:val="CommentReference"/>
            <w:rFonts w:eastAsia="Calibri"/>
          </w:rPr>
          <w:commentReference w:id="282"/>
        </w:r>
        <w:r w:rsidRPr="00A35BB3">
          <w:t xml:space="preserve">This washing stage was repeated 3 times, and the final pellet was re-suspended in distilled HPLC-grade water to the volume necessary to reach </w:t>
        </w:r>
        <w:r>
          <w:t>the required bacterial concentration based on the calibration curves</w:t>
        </w:r>
        <w:r w:rsidRPr="00A35BB3">
          <w:t xml:space="preserve">. The </w:t>
        </w:r>
        <w:r>
          <w:t>actual number of CFU</w:t>
        </w:r>
        <w:r w:rsidRPr="00A35BB3">
          <w:t xml:space="preserve"> was </w:t>
        </w:r>
        <w:r>
          <w:t>confirmed by plating 10-fold</w:t>
        </w:r>
        <w:r w:rsidRPr="00A35BB3">
          <w:t xml:space="preserve"> </w:t>
        </w:r>
        <w:r>
          <w:t xml:space="preserve">serial </w:t>
        </w:r>
        <w:r w:rsidRPr="00A35BB3">
          <w:t>dilut</w:t>
        </w:r>
        <w:r>
          <w:t>ions</w:t>
        </w:r>
        <w:r w:rsidRPr="00A35BB3">
          <w:t xml:space="preserve"> </w:t>
        </w:r>
        <w:r>
          <w:t>on agar plates</w:t>
        </w:r>
        <w:r w:rsidRPr="00A35BB3">
          <w:t>.</w:t>
        </w:r>
      </w:ins>
    </w:p>
    <w:p w:rsidR="00C960A3" w:rsidRDefault="00C960A3"/>
    <w:p w:rsidR="00F20701" w:rsidRPr="001C6296" w:rsidRDefault="00F20701" w:rsidP="007F0F28">
      <w:pPr>
        <w:pStyle w:val="Heading2"/>
      </w:pPr>
      <w:bookmarkStart w:id="284" w:name="_Toc520301040"/>
      <w:bookmarkStart w:id="285" w:name="_Toc520664308"/>
      <w:bookmarkStart w:id="286" w:name="_Toc522802731"/>
      <w:r w:rsidRPr="001C6296">
        <w:t>Preparation of L- tryptophan solution</w:t>
      </w:r>
      <w:bookmarkEnd w:id="284"/>
      <w:bookmarkEnd w:id="285"/>
      <w:bookmarkEnd w:id="286"/>
      <w:r w:rsidRPr="001C6296">
        <w:t xml:space="preserve"> </w:t>
      </w:r>
    </w:p>
    <w:p w:rsidR="00F20701" w:rsidRDefault="00F20701">
      <w:r w:rsidRPr="001C6296">
        <w:t xml:space="preserve">A </w:t>
      </w:r>
      <w:r w:rsidR="00C26090" w:rsidRPr="001C6296">
        <w:t>stock solutio</w:t>
      </w:r>
      <w:r w:rsidR="00C26090">
        <w:t xml:space="preserve">n of </w:t>
      </w:r>
      <w:r w:rsidRPr="003A2B5A">
        <w:t>10</w:t>
      </w:r>
      <w:r w:rsidRPr="00045B19">
        <w:rPr>
          <w:rFonts w:asciiTheme="majorBidi" w:hAnsiTheme="majorBidi" w:cstheme="majorBidi"/>
          <w:b/>
          <w:bCs/>
          <w:vertAlign w:val="superscript"/>
        </w:rPr>
        <w:t>7</w:t>
      </w:r>
      <w:r w:rsidRPr="003A2B5A">
        <w:t xml:space="preserve"> </w:t>
      </w:r>
      <w:r w:rsidRPr="001C6296">
        <w:t>pp</w:t>
      </w:r>
      <w:r>
        <w:t>b</w:t>
      </w:r>
      <w:r w:rsidRPr="001C6296">
        <w:t xml:space="preserve"> </w:t>
      </w:r>
      <w:r>
        <w:t xml:space="preserve">was prepared by dissolving 1 </w:t>
      </w:r>
      <w:r w:rsidRPr="001C6296">
        <w:t>g of L-tryptophan powder (</w:t>
      </w:r>
      <w:r>
        <w:t>CAS number 73-22-3</w:t>
      </w:r>
      <w:r w:rsidRPr="00986B7B">
        <w:t xml:space="preserve">) into 100 ml of </w:t>
      </w:r>
      <w:r w:rsidR="00483DD7">
        <w:t>HPLC-grade</w:t>
      </w:r>
      <w:r w:rsidRPr="00986B7B">
        <w:t xml:space="preserve"> water </w:t>
      </w:r>
      <w:r>
        <w:t>at 8</w:t>
      </w:r>
      <w:r w:rsidRPr="00986B7B">
        <w:t>0</w:t>
      </w:r>
      <w:r>
        <w:t>±10</w:t>
      </w:r>
      <w:r w:rsidRPr="00986B7B">
        <w:t>°C using an electric stirrer</w:t>
      </w:r>
      <w:r>
        <w:t xml:space="preserve"> and hot-plate (</w:t>
      </w:r>
      <w:r w:rsidRPr="00001AF1">
        <w:t>Freed Electric, Haifa, Israel</w:t>
      </w:r>
      <w:r>
        <w:t>)</w:t>
      </w:r>
      <w:r w:rsidRPr="001C6296">
        <w:t xml:space="preserve">. The tryptophan stock solution was </w:t>
      </w:r>
      <w:r>
        <w:t xml:space="preserve">serially </w:t>
      </w:r>
      <w:r w:rsidRPr="001C6296">
        <w:t xml:space="preserve">diluted </w:t>
      </w:r>
      <w:r>
        <w:t>to prepare a series of concentrations: 1, 2, 3, 5 and 10 ppb.</w:t>
      </w:r>
    </w:p>
    <w:p w:rsidR="00F20701" w:rsidRPr="006C254B" w:rsidRDefault="00F20701" w:rsidP="007F0F28">
      <w:pPr>
        <w:pStyle w:val="Heading2"/>
        <w:numPr>
          <w:ilvl w:val="1"/>
          <w:numId w:val="31"/>
        </w:numPr>
        <w:ind w:left="426" w:hanging="426"/>
      </w:pPr>
      <w:bookmarkStart w:id="287" w:name="_Toc522802732"/>
      <w:r>
        <w:t>Groundw</w:t>
      </w:r>
      <w:r w:rsidRPr="006C254B">
        <w:t>ater sampl</w:t>
      </w:r>
      <w:r>
        <w:t>es</w:t>
      </w:r>
      <w:bookmarkEnd w:id="287"/>
    </w:p>
    <w:p w:rsidR="00F20701" w:rsidRPr="002403B2" w:rsidRDefault="00F20701" w:rsidP="007F0F28">
      <w:r w:rsidRPr="002403B2">
        <w:t>3.5.1. Groundwater sampling</w:t>
      </w:r>
    </w:p>
    <w:p w:rsidR="00F20701" w:rsidRDefault="00F20701">
      <w:r w:rsidRPr="002403B2">
        <w:t xml:space="preserve">Groundwater samples were obtained from 6 drinking water wells in </w:t>
      </w:r>
      <w:r w:rsidR="004975F1">
        <w:t xml:space="preserve">the north of </w:t>
      </w:r>
      <w:r w:rsidRPr="002403B2">
        <w:t xml:space="preserve">Israel </w:t>
      </w:r>
      <w:r w:rsidR="004975F1">
        <w:t xml:space="preserve">(Table 2) </w:t>
      </w:r>
      <w:r w:rsidRPr="002403B2">
        <w:t>between July 2017 and</w:t>
      </w:r>
      <w:r w:rsidRPr="006C254B">
        <w:t xml:space="preserve"> </w:t>
      </w:r>
      <w:r>
        <w:t>June</w:t>
      </w:r>
      <w:r w:rsidRPr="006C254B">
        <w:t xml:space="preserve"> 2018</w:t>
      </w:r>
      <w:r>
        <w:t xml:space="preserve">, prior to </w:t>
      </w:r>
      <w:r w:rsidRPr="006C254B">
        <w:t>and after standard chlorination treatment</w:t>
      </w:r>
      <w:r>
        <w:t xml:space="preserve"> using sodium hypochlorite solution</w:t>
      </w:r>
      <w:r w:rsidR="004975F1">
        <w:t>.</w:t>
      </w:r>
      <w:r w:rsidRPr="006C254B">
        <w:t xml:space="preserve"> The list of </w:t>
      </w:r>
      <w:r>
        <w:t>wells</w:t>
      </w:r>
      <w:r w:rsidRPr="006C254B">
        <w:t xml:space="preserve">, the frequency of sampling </w:t>
      </w:r>
      <w:r>
        <w:t xml:space="preserve">and </w:t>
      </w:r>
      <w:r w:rsidRPr="006C254B">
        <w:t xml:space="preserve">the number of </w:t>
      </w:r>
      <w:r>
        <w:t>the samples collected</w:t>
      </w:r>
      <w:r w:rsidRPr="006C254B">
        <w:t xml:space="preserve"> are listed in</w:t>
      </w:r>
      <w:r>
        <w:t xml:space="preserve"> </w:t>
      </w:r>
      <w:r>
        <w:fldChar w:fldCharType="begin"/>
      </w:r>
      <w:r>
        <w:instrText xml:space="preserve"> REF _Ref520455807 \h </w:instrText>
      </w:r>
      <w:r>
        <w:fldChar w:fldCharType="separate"/>
      </w:r>
      <w:r>
        <w:t xml:space="preserve">Table </w:t>
      </w:r>
      <w:r>
        <w:rPr>
          <w:noProof/>
        </w:rPr>
        <w:t>2</w:t>
      </w:r>
      <w:r>
        <w:fldChar w:fldCharType="end"/>
      </w:r>
      <w:r w:rsidRPr="006C254B">
        <w:t xml:space="preserve">. Water was collected in cleaned </w:t>
      </w:r>
      <w:r>
        <w:t xml:space="preserve">dark </w:t>
      </w:r>
      <w:r w:rsidRPr="006C254B">
        <w:t xml:space="preserve">glass bottles and transported </w:t>
      </w:r>
      <w:r w:rsidRPr="008F5856">
        <w:t>cooled (4-8°C) to</w:t>
      </w:r>
      <w:r w:rsidRPr="006C254B">
        <w:t xml:space="preserve"> the </w:t>
      </w:r>
      <w:r>
        <w:t xml:space="preserve">ARO </w:t>
      </w:r>
      <w:r w:rsidRPr="006C254B">
        <w:t xml:space="preserve">laboratory where it was stored </w:t>
      </w:r>
      <w:r>
        <w:t xml:space="preserve">for 12-48 hours </w:t>
      </w:r>
      <w:r w:rsidR="004975F1">
        <w:t>at</w:t>
      </w:r>
      <w:r w:rsidR="004975F1" w:rsidRPr="006C254B">
        <w:t xml:space="preserve"> </w:t>
      </w:r>
      <w:r w:rsidRPr="006C254B">
        <w:t>4</w:t>
      </w:r>
      <w:r w:rsidRPr="00045B19">
        <w:rPr>
          <w:rFonts w:asciiTheme="majorBidi" w:hAnsiTheme="majorBidi" w:cstheme="majorBidi"/>
        </w:rPr>
        <w:t>°</w:t>
      </w:r>
      <w:r w:rsidRPr="006C254B">
        <w:t>C until analy</w:t>
      </w:r>
      <w:r>
        <w:t>zed</w:t>
      </w:r>
      <w:r w:rsidRPr="006C254B">
        <w:t>.</w:t>
      </w:r>
      <w:r>
        <w:t xml:space="preserve"> </w:t>
      </w:r>
    </w:p>
    <w:p w:rsidR="00F20701" w:rsidRDefault="00F20701" w:rsidP="007F0F28">
      <w:r>
        <w:t>Groundwater pH was measured using a pH meter (</w:t>
      </w:r>
      <w:r w:rsidRPr="00322D36">
        <w:t>SI Analytics</w:t>
      </w:r>
      <w:r>
        <w:t xml:space="preserve">, </w:t>
      </w:r>
      <w:r w:rsidRPr="00322D36">
        <w:t>Weilheim</w:t>
      </w:r>
      <w:r>
        <w:t xml:space="preserve">, Germany). All samples were </w:t>
      </w:r>
      <w:r w:rsidRPr="0030495D">
        <w:t xml:space="preserve">in the range of 6.9-8.7, indicating there </w:t>
      </w:r>
      <w:commentRangeStart w:id="288"/>
      <w:commentRangeStart w:id="289"/>
      <w:r w:rsidRPr="0030495D">
        <w:t xml:space="preserve">is little quenching effect </w:t>
      </w:r>
      <w:commentRangeEnd w:id="288"/>
      <w:r w:rsidR="00E02138">
        <w:rPr>
          <w:rStyle w:val="CommentReference"/>
          <w:rFonts w:eastAsia="Calibri"/>
        </w:rPr>
        <w:commentReference w:id="288"/>
      </w:r>
      <w:commentRangeEnd w:id="289"/>
      <w:r w:rsidR="00483DD7">
        <w:rPr>
          <w:rStyle w:val="CommentReference"/>
          <w:rFonts w:eastAsia="Calibri"/>
        </w:rPr>
        <w:commentReference w:id="289"/>
      </w:r>
      <w:r w:rsidRPr="0030495D">
        <w:t>(Reynolds 2003).</w:t>
      </w:r>
    </w:p>
    <w:p w:rsidR="00F20701" w:rsidRPr="00483DD7" w:rsidRDefault="00F20701" w:rsidP="001F0186">
      <w:pPr>
        <w:pStyle w:val="Caption"/>
      </w:pPr>
      <w:r w:rsidRPr="00483DD7">
        <w:t xml:space="preserve">Table </w:t>
      </w:r>
      <w:r w:rsidR="00C319FA">
        <w:fldChar w:fldCharType="begin"/>
      </w:r>
      <w:r w:rsidR="00C319FA">
        <w:instrText xml:space="preserve"> SEQ Table \* ARABIC </w:instrText>
      </w:r>
      <w:r w:rsidR="00C319FA">
        <w:fldChar w:fldCharType="separate"/>
      </w:r>
      <w:r w:rsidRPr="00483DD7">
        <w:t>2</w:t>
      </w:r>
      <w:r w:rsidR="00C319FA">
        <w:fldChar w:fldCharType="end"/>
      </w:r>
      <w:r w:rsidRPr="00483DD7">
        <w:t>. Groundwater sampling: wells, frequency of sampling and the number of samples collected</w:t>
      </w:r>
    </w:p>
    <w:tbl>
      <w:tblPr>
        <w:tblStyle w:val="TableGrid"/>
        <w:tblW w:w="9129" w:type="dxa"/>
        <w:tblLook w:val="04A0" w:firstRow="1" w:lastRow="0" w:firstColumn="1" w:lastColumn="0" w:noHBand="0" w:noVBand="1"/>
      </w:tblPr>
      <w:tblGrid>
        <w:gridCol w:w="3005"/>
        <w:gridCol w:w="4011"/>
        <w:gridCol w:w="2113"/>
      </w:tblGrid>
      <w:tr w:rsidR="00F20701" w:rsidTr="007F0F28">
        <w:tc>
          <w:tcPr>
            <w:tcW w:w="3005" w:type="dxa"/>
          </w:tcPr>
          <w:p w:rsidR="00F20701" w:rsidRPr="004272EE" w:rsidRDefault="00F20701" w:rsidP="00483DD7">
            <w:pPr>
              <w:spacing w:line="240" w:lineRule="auto"/>
            </w:pPr>
            <w:r>
              <w:t>Groundwater w</w:t>
            </w:r>
            <w:r w:rsidRPr="004272EE">
              <w:t>ell (code)</w:t>
            </w:r>
          </w:p>
        </w:tc>
        <w:tc>
          <w:tcPr>
            <w:tcW w:w="4011" w:type="dxa"/>
          </w:tcPr>
          <w:p w:rsidR="00F20701" w:rsidRPr="004272EE" w:rsidRDefault="00F20701" w:rsidP="00483DD7">
            <w:pPr>
              <w:spacing w:line="240" w:lineRule="auto"/>
            </w:pPr>
            <w:r w:rsidRPr="004272EE">
              <w:t>Sampling Frequency</w:t>
            </w:r>
          </w:p>
        </w:tc>
        <w:tc>
          <w:tcPr>
            <w:tcW w:w="2113" w:type="dxa"/>
          </w:tcPr>
          <w:p w:rsidR="00F20701" w:rsidRPr="004272EE" w:rsidRDefault="00F20701" w:rsidP="00483DD7">
            <w:pPr>
              <w:spacing w:line="240" w:lineRule="auto"/>
            </w:pPr>
            <w:r w:rsidRPr="004272EE">
              <w:t xml:space="preserve">Number of </w:t>
            </w:r>
            <w:r>
              <w:t xml:space="preserve">collected </w:t>
            </w:r>
            <w:r w:rsidRPr="004272EE">
              <w:t xml:space="preserve">samples </w:t>
            </w:r>
            <w:r>
              <w:t>(</w:t>
            </w:r>
            <w:r w:rsidRPr="004272EE">
              <w:t>prior chlorination</w:t>
            </w:r>
            <w:r>
              <w:t>)</w:t>
            </w:r>
          </w:p>
        </w:tc>
      </w:tr>
      <w:tr w:rsidR="00F20701" w:rsidTr="007F0F28">
        <w:tc>
          <w:tcPr>
            <w:tcW w:w="3005" w:type="dxa"/>
          </w:tcPr>
          <w:p w:rsidR="00F20701" w:rsidRDefault="00F20701" w:rsidP="00483DD7">
            <w:pPr>
              <w:spacing w:line="240" w:lineRule="auto"/>
            </w:pPr>
            <w:r>
              <w:t>Alonei Ha’Bashan 5 (AAI05)</w:t>
            </w:r>
          </w:p>
        </w:tc>
        <w:tc>
          <w:tcPr>
            <w:tcW w:w="4011" w:type="dxa"/>
          </w:tcPr>
          <w:p w:rsidR="00F20701" w:rsidRDefault="00F20701" w:rsidP="00483DD7">
            <w:pPr>
              <w:spacing w:line="240" w:lineRule="auto"/>
            </w:pPr>
            <w:r>
              <w:t>Monthly</w:t>
            </w:r>
          </w:p>
        </w:tc>
        <w:tc>
          <w:tcPr>
            <w:tcW w:w="2113" w:type="dxa"/>
          </w:tcPr>
          <w:p w:rsidR="00F20701" w:rsidRDefault="00F20701" w:rsidP="00483DD7">
            <w:pPr>
              <w:spacing w:line="240" w:lineRule="auto"/>
            </w:pPr>
            <w:r>
              <w:t>11</w:t>
            </w:r>
          </w:p>
        </w:tc>
      </w:tr>
      <w:tr w:rsidR="00F20701" w:rsidTr="007F0F28">
        <w:tc>
          <w:tcPr>
            <w:tcW w:w="3005" w:type="dxa"/>
          </w:tcPr>
          <w:p w:rsidR="00F20701" w:rsidRDefault="00F20701" w:rsidP="00483DD7">
            <w:pPr>
              <w:spacing w:line="240" w:lineRule="auto"/>
            </w:pPr>
            <w:r>
              <w:t>Alonei Ha’Bashan 8 (AAI08)</w:t>
            </w:r>
          </w:p>
        </w:tc>
        <w:tc>
          <w:tcPr>
            <w:tcW w:w="4011" w:type="dxa"/>
          </w:tcPr>
          <w:p w:rsidR="00F20701" w:rsidRDefault="00F20701" w:rsidP="00483DD7">
            <w:pPr>
              <w:spacing w:line="240" w:lineRule="auto"/>
            </w:pPr>
            <w:r>
              <w:t>Monthly</w:t>
            </w:r>
          </w:p>
        </w:tc>
        <w:tc>
          <w:tcPr>
            <w:tcW w:w="2113" w:type="dxa"/>
          </w:tcPr>
          <w:p w:rsidR="00F20701" w:rsidRDefault="00F20701" w:rsidP="00483DD7">
            <w:pPr>
              <w:spacing w:line="240" w:lineRule="auto"/>
            </w:pPr>
            <w:r>
              <w:t>10</w:t>
            </w:r>
          </w:p>
        </w:tc>
      </w:tr>
      <w:tr w:rsidR="00F20701" w:rsidTr="007F0F28">
        <w:tc>
          <w:tcPr>
            <w:tcW w:w="3005" w:type="dxa"/>
          </w:tcPr>
          <w:p w:rsidR="00F20701" w:rsidRDefault="00F20701" w:rsidP="00483DD7">
            <w:pPr>
              <w:spacing w:line="240" w:lineRule="auto"/>
            </w:pPr>
            <w:r>
              <w:t>Kidmat Tzvi 1 (KDZ)</w:t>
            </w:r>
          </w:p>
        </w:tc>
        <w:tc>
          <w:tcPr>
            <w:tcW w:w="4011" w:type="dxa"/>
          </w:tcPr>
          <w:p w:rsidR="00F20701" w:rsidRDefault="00F20701" w:rsidP="00483DD7">
            <w:pPr>
              <w:spacing w:line="240" w:lineRule="auto"/>
              <w:jc w:val="left"/>
            </w:pPr>
            <w:r>
              <w:t>Intermittently between October 2017 and June 2018</w:t>
            </w:r>
          </w:p>
          <w:p w:rsidR="00F20701" w:rsidRDefault="00374B0A" w:rsidP="00483DD7">
            <w:pPr>
              <w:spacing w:line="240" w:lineRule="auto"/>
              <w:jc w:val="left"/>
            </w:pPr>
            <w:r>
              <w:t>(</w:t>
            </w:r>
            <w:r w:rsidR="00F20701" w:rsidRPr="00374B0A">
              <w:t>22/10</w:t>
            </w:r>
            <w:r>
              <w:t xml:space="preserve">/17, </w:t>
            </w:r>
            <w:r w:rsidR="00F20701" w:rsidRPr="00374B0A">
              <w:t>26/12</w:t>
            </w:r>
            <w:r>
              <w:t xml:space="preserve">/17, </w:t>
            </w:r>
            <w:r w:rsidR="00F20701" w:rsidRPr="00374B0A">
              <w:t>15/01</w:t>
            </w:r>
            <w:r>
              <w:t xml:space="preserve">/18, </w:t>
            </w:r>
            <w:r w:rsidR="00F20701" w:rsidRPr="00374B0A">
              <w:t>20/03</w:t>
            </w:r>
            <w:r>
              <w:t xml:space="preserve">/18, </w:t>
            </w:r>
            <w:r w:rsidR="00F20701" w:rsidRPr="00374B0A">
              <w:t>23/04</w:t>
            </w:r>
            <w:r>
              <w:t xml:space="preserve">/18, </w:t>
            </w:r>
            <w:r w:rsidR="00F20701" w:rsidRPr="00374B0A">
              <w:t>23/05</w:t>
            </w:r>
            <w:r>
              <w:t xml:space="preserve">/18, </w:t>
            </w:r>
            <w:r w:rsidR="00F20701" w:rsidRPr="00374B0A">
              <w:t>18/06</w:t>
            </w:r>
            <w:r>
              <w:t>/18)</w:t>
            </w:r>
          </w:p>
        </w:tc>
        <w:tc>
          <w:tcPr>
            <w:tcW w:w="2113" w:type="dxa"/>
          </w:tcPr>
          <w:p w:rsidR="00F20701" w:rsidRDefault="00F20701" w:rsidP="00483DD7">
            <w:pPr>
              <w:spacing w:line="240" w:lineRule="auto"/>
            </w:pPr>
            <w:r>
              <w:t>7</w:t>
            </w:r>
          </w:p>
        </w:tc>
      </w:tr>
      <w:tr w:rsidR="00F20701" w:rsidTr="007F0F28">
        <w:tc>
          <w:tcPr>
            <w:tcW w:w="3005" w:type="dxa"/>
          </w:tcPr>
          <w:p w:rsidR="00F20701" w:rsidRDefault="00F20701" w:rsidP="00483DD7">
            <w:pPr>
              <w:spacing w:line="240" w:lineRule="auto"/>
            </w:pPr>
            <w:r>
              <w:t>Shimron 7 (SH7)</w:t>
            </w:r>
          </w:p>
        </w:tc>
        <w:tc>
          <w:tcPr>
            <w:tcW w:w="4011" w:type="dxa"/>
          </w:tcPr>
          <w:p w:rsidR="00F20701" w:rsidRDefault="00F20701" w:rsidP="00483DD7">
            <w:pPr>
              <w:spacing w:line="240" w:lineRule="auto"/>
            </w:pPr>
            <w:r>
              <w:t>Monthly</w:t>
            </w:r>
          </w:p>
        </w:tc>
        <w:tc>
          <w:tcPr>
            <w:tcW w:w="2113" w:type="dxa"/>
          </w:tcPr>
          <w:p w:rsidR="00F20701" w:rsidRDefault="00F20701" w:rsidP="00483DD7">
            <w:pPr>
              <w:spacing w:line="240" w:lineRule="auto"/>
            </w:pPr>
            <w:r>
              <w:t>11</w:t>
            </w:r>
          </w:p>
        </w:tc>
      </w:tr>
      <w:tr w:rsidR="00F20701" w:rsidTr="007F0F28">
        <w:tc>
          <w:tcPr>
            <w:tcW w:w="3005" w:type="dxa"/>
          </w:tcPr>
          <w:p w:rsidR="00F20701" w:rsidRDefault="00F20701" w:rsidP="00483DD7">
            <w:pPr>
              <w:spacing w:line="240" w:lineRule="auto"/>
            </w:pPr>
            <w:r>
              <w:t>Einan 3 (QP003)</w:t>
            </w:r>
          </w:p>
        </w:tc>
        <w:tc>
          <w:tcPr>
            <w:tcW w:w="4011" w:type="dxa"/>
          </w:tcPr>
          <w:p w:rsidR="00F20701" w:rsidRDefault="00F20701" w:rsidP="00483DD7">
            <w:pPr>
              <w:spacing w:line="240" w:lineRule="auto"/>
            </w:pPr>
            <w:r>
              <w:t>Summer (July-December 2017, March-June 2018): 2 per month</w:t>
            </w:r>
          </w:p>
          <w:p w:rsidR="00F20701" w:rsidRDefault="00F20701" w:rsidP="00483DD7">
            <w:pPr>
              <w:spacing w:line="240" w:lineRule="auto"/>
            </w:pPr>
          </w:p>
          <w:p w:rsidR="00F20701" w:rsidRDefault="00F20701" w:rsidP="00483DD7">
            <w:pPr>
              <w:spacing w:line="240" w:lineRule="auto"/>
            </w:pPr>
            <w:r>
              <w:t>Winter (January-February 2018): 2 per week</w:t>
            </w:r>
          </w:p>
        </w:tc>
        <w:tc>
          <w:tcPr>
            <w:tcW w:w="2113" w:type="dxa"/>
          </w:tcPr>
          <w:p w:rsidR="00F20701" w:rsidRDefault="00F20701" w:rsidP="00483DD7">
            <w:pPr>
              <w:spacing w:line="240" w:lineRule="auto"/>
            </w:pPr>
            <w:r>
              <w:t>26</w:t>
            </w:r>
          </w:p>
        </w:tc>
      </w:tr>
      <w:tr w:rsidR="00F20701" w:rsidTr="007F0F28">
        <w:tc>
          <w:tcPr>
            <w:tcW w:w="3005" w:type="dxa"/>
          </w:tcPr>
          <w:p w:rsidR="00F20701" w:rsidRDefault="00F20701" w:rsidP="00483DD7">
            <w:pPr>
              <w:spacing w:line="240" w:lineRule="auto"/>
            </w:pPr>
            <w:r>
              <w:t>Einan 6 (QP006)</w:t>
            </w:r>
          </w:p>
        </w:tc>
        <w:tc>
          <w:tcPr>
            <w:tcW w:w="4011" w:type="dxa"/>
          </w:tcPr>
          <w:p w:rsidR="00F20701" w:rsidRDefault="00F20701" w:rsidP="00483DD7">
            <w:pPr>
              <w:spacing w:line="240" w:lineRule="auto"/>
            </w:pPr>
            <w:r>
              <w:t>Summer (July-December 2017, March-June 2018): 2 per month</w:t>
            </w:r>
          </w:p>
          <w:p w:rsidR="00F20701" w:rsidRDefault="00F20701" w:rsidP="00483DD7">
            <w:pPr>
              <w:spacing w:line="240" w:lineRule="auto"/>
            </w:pPr>
          </w:p>
          <w:p w:rsidR="00F20701" w:rsidRDefault="00F20701" w:rsidP="00483DD7">
            <w:pPr>
              <w:spacing w:line="240" w:lineRule="auto"/>
            </w:pPr>
            <w:r>
              <w:t>Winter (January-February 2018): 2 per week</w:t>
            </w:r>
          </w:p>
        </w:tc>
        <w:tc>
          <w:tcPr>
            <w:tcW w:w="2113" w:type="dxa"/>
          </w:tcPr>
          <w:p w:rsidR="00F20701" w:rsidRDefault="00F20701" w:rsidP="00483DD7">
            <w:pPr>
              <w:spacing w:line="240" w:lineRule="auto"/>
            </w:pPr>
            <w:r>
              <w:t>34</w:t>
            </w:r>
          </w:p>
        </w:tc>
      </w:tr>
      <w:tr w:rsidR="00F20701" w:rsidTr="007F0F28">
        <w:tc>
          <w:tcPr>
            <w:tcW w:w="3005" w:type="dxa"/>
          </w:tcPr>
          <w:p w:rsidR="00F20701" w:rsidRDefault="00F20701" w:rsidP="00483DD7">
            <w:pPr>
              <w:spacing w:line="240" w:lineRule="auto"/>
            </w:pPr>
            <w:r>
              <w:t xml:space="preserve">Total </w:t>
            </w:r>
            <w:r w:rsidR="00E02138">
              <w:t xml:space="preserve">number of </w:t>
            </w:r>
            <w:r>
              <w:t>samples</w:t>
            </w:r>
          </w:p>
        </w:tc>
        <w:tc>
          <w:tcPr>
            <w:tcW w:w="4011" w:type="dxa"/>
          </w:tcPr>
          <w:p w:rsidR="00F20701" w:rsidRDefault="00F20701" w:rsidP="00483DD7">
            <w:pPr>
              <w:spacing w:line="240" w:lineRule="auto"/>
            </w:pPr>
          </w:p>
        </w:tc>
        <w:tc>
          <w:tcPr>
            <w:tcW w:w="2113" w:type="dxa"/>
          </w:tcPr>
          <w:p w:rsidR="00F20701" w:rsidRDefault="00F20701" w:rsidP="00483DD7">
            <w:pPr>
              <w:spacing w:line="240" w:lineRule="auto"/>
            </w:pPr>
            <w:r>
              <w:t>99</w:t>
            </w:r>
          </w:p>
        </w:tc>
      </w:tr>
    </w:tbl>
    <w:p w:rsidR="00F20701" w:rsidRPr="006C254B" w:rsidRDefault="00F20701" w:rsidP="007F0F28"/>
    <w:p w:rsidR="00F20701" w:rsidRPr="006413DF" w:rsidRDefault="00F20701" w:rsidP="00483DD7">
      <w:pPr>
        <w:pStyle w:val="Heading2"/>
        <w:numPr>
          <w:ilvl w:val="0"/>
          <w:numId w:val="0"/>
        </w:numPr>
        <w:ind w:left="426" w:hanging="426"/>
        <w:rPr>
          <w:b w:val="0"/>
          <w:bCs w:val="0"/>
        </w:rPr>
      </w:pPr>
      <w:bookmarkStart w:id="290" w:name="_Toc522802733"/>
      <w:r w:rsidRPr="008F5856">
        <w:rPr>
          <w:b w:val="0"/>
          <w:bCs w:val="0"/>
        </w:rPr>
        <w:t xml:space="preserve">3.5.2 </w:t>
      </w:r>
      <w:r w:rsidR="00E02138">
        <w:rPr>
          <w:b w:val="0"/>
          <w:bCs w:val="0"/>
        </w:rPr>
        <w:t>Groundwater analysis</w:t>
      </w:r>
      <w:bookmarkEnd w:id="290"/>
    </w:p>
    <w:p w:rsidR="00F20701" w:rsidRDefault="00E02138">
      <w:r>
        <w:t xml:space="preserve">Water samples were tested for the presence of </w:t>
      </w:r>
      <w:r w:rsidR="00F20701" w:rsidRPr="006C254B">
        <w:t>coliforms, fecal coliforms, fecal streptococci, heterotrophic bacterial counts and turbidity</w:t>
      </w:r>
      <w:r>
        <w:t xml:space="preserve"> </w:t>
      </w:r>
      <w:r w:rsidRPr="00696058">
        <w:t xml:space="preserve">in the certified service </w:t>
      </w:r>
      <w:r>
        <w:t>laboratory of Mekorot</w:t>
      </w:r>
      <w:r w:rsidRPr="00696058">
        <w:t xml:space="preserve"> (Mekorot central laboratory, Eshkol Site, Hevel Hayarden, </w:t>
      </w:r>
      <w:r w:rsidRPr="00696058">
        <w:rPr>
          <w:rFonts w:hint="cs"/>
        </w:rPr>
        <w:t>I</w:t>
      </w:r>
      <w:r w:rsidRPr="00696058">
        <w:t>srael)</w:t>
      </w:r>
      <w:r w:rsidR="00F20701" w:rsidRPr="006C254B">
        <w:t xml:space="preserve">. In chlorinated </w:t>
      </w:r>
      <w:r w:rsidR="001411B2" w:rsidRPr="006C254B">
        <w:t>samples,</w:t>
      </w:r>
      <w:r w:rsidR="00F20701" w:rsidRPr="006C254B">
        <w:t xml:space="preserve"> chlorine concentration w</w:t>
      </w:r>
      <w:r>
        <w:t>as</w:t>
      </w:r>
      <w:r w:rsidR="00F20701" w:rsidRPr="006C254B">
        <w:t xml:space="preserve"> also measured.</w:t>
      </w:r>
      <w:r w:rsidR="00F20701">
        <w:t xml:space="preserve"> </w:t>
      </w:r>
    </w:p>
    <w:p w:rsidR="00C960A3" w:rsidDel="00C960A3" w:rsidRDefault="00C960A3" w:rsidP="007F0F28">
      <w:pPr>
        <w:rPr>
          <w:del w:id="291" w:author="עטרה בקל" w:date="2018-09-02T16:15:00Z"/>
        </w:rPr>
      </w:pPr>
    </w:p>
    <w:p w:rsidR="00F20701" w:rsidRDefault="00F20701">
      <w:pPr>
        <w:pStyle w:val="Heading2"/>
        <w:numPr>
          <w:ilvl w:val="1"/>
          <w:numId w:val="31"/>
        </w:numPr>
      </w:pPr>
      <w:bookmarkStart w:id="292" w:name="_Sample_preparation_for"/>
      <w:bookmarkStart w:id="293" w:name="_Toc522802734"/>
      <w:bookmarkStart w:id="294" w:name="_Toc520301042"/>
      <w:bookmarkStart w:id="295" w:name="_Toc520664309"/>
      <w:bookmarkEnd w:id="292"/>
      <w:r>
        <w:t>Low</w:t>
      </w:r>
      <w:ins w:id="296" w:author="Shlomo Sela" w:date="2018-08-27T18:12:00Z">
        <w:r w:rsidR="00E02138">
          <w:t>-</w:t>
        </w:r>
      </w:ins>
      <w:r>
        <w:t>resolution Raman spectroscopy measurements</w:t>
      </w:r>
      <w:bookmarkEnd w:id="293"/>
    </w:p>
    <w:p w:rsidR="00C960A3" w:rsidRDefault="00C960A3" w:rsidP="00C960A3">
      <w:pPr>
        <w:rPr>
          <w:ins w:id="297" w:author="עטרה בקל" w:date="2018-09-02T16:16:00Z"/>
        </w:rPr>
      </w:pPr>
      <w:bookmarkStart w:id="298" w:name="_Toc522802735"/>
      <w:ins w:id="299" w:author="עטרה בקל" w:date="2018-09-02T16:16:00Z">
        <w:r>
          <w:rPr>
            <w:noProof/>
            <w:rtl/>
            <w:lang w:eastAsia="en-US"/>
          </w:rPr>
          <mc:AlternateContent>
            <mc:Choice Requires="wpg">
              <w:drawing>
                <wp:anchor distT="0" distB="0" distL="114300" distR="114300" simplePos="0" relativeHeight="251682304" behindDoc="0" locked="0" layoutInCell="1" allowOverlap="1" wp14:anchorId="4F9E4BC9" wp14:editId="06CE38D6">
                  <wp:simplePos x="0" y="0"/>
                  <wp:positionH relativeFrom="column">
                    <wp:posOffset>216535</wp:posOffset>
                  </wp:positionH>
                  <wp:positionV relativeFrom="margin">
                    <wp:posOffset>1732915</wp:posOffset>
                  </wp:positionV>
                  <wp:extent cx="5287645" cy="7451090"/>
                  <wp:effectExtent l="0" t="19050" r="27305" b="0"/>
                  <wp:wrapTopAndBottom/>
                  <wp:docPr id="10" name="Group 261"/>
                  <wp:cNvGraphicFramePr/>
                  <a:graphic xmlns:a="http://schemas.openxmlformats.org/drawingml/2006/main">
                    <a:graphicData uri="http://schemas.microsoft.com/office/word/2010/wordprocessingGroup">
                      <wpg:wgp>
                        <wpg:cNvGrpSpPr/>
                        <wpg:grpSpPr>
                          <a:xfrm>
                            <a:off x="0" y="0"/>
                            <a:ext cx="5287645" cy="7451090"/>
                            <a:chOff x="0" y="534724"/>
                            <a:chExt cx="5287992" cy="7963952"/>
                          </a:xfrm>
                        </wpg:grpSpPr>
                        <wpg:grpSp>
                          <wpg:cNvPr id="11" name="Group 262"/>
                          <wpg:cNvGrpSpPr/>
                          <wpg:grpSpPr>
                            <a:xfrm>
                              <a:off x="0" y="4039737"/>
                              <a:ext cx="5261224" cy="3462715"/>
                              <a:chOff x="0" y="0"/>
                              <a:chExt cx="3413302" cy="2931841"/>
                            </a:xfrm>
                          </wpg:grpSpPr>
                          <pic:pic xmlns:pic="http://schemas.openxmlformats.org/drawingml/2006/picture">
                            <pic:nvPicPr>
                              <pic:cNvPr id="12" name="Picture 263"/>
                              <pic:cNvPicPr>
                                <a:picLocks noChangeAspect="1"/>
                              </pic:cNvPicPr>
                            </pic:nvPicPr>
                            <pic:blipFill rotWithShape="1">
                              <a:blip r:embed="rId20" cstate="print">
                                <a:extLst>
                                  <a:ext uri="{28A0092B-C50C-407E-A947-70E740481C1C}">
                                    <a14:useLocalDpi xmlns:a14="http://schemas.microsoft.com/office/drawing/2010/main" val="0"/>
                                  </a:ext>
                                </a:extLst>
                              </a:blip>
                              <a:srcRect l="40299" b="31631"/>
                              <a:stretch/>
                            </pic:blipFill>
                            <pic:spPr bwMode="auto">
                              <a:xfrm>
                                <a:off x="0" y="0"/>
                                <a:ext cx="3413302" cy="2931841"/>
                              </a:xfrm>
                              <a:prstGeom prst="rect">
                                <a:avLst/>
                              </a:prstGeom>
                              <a:ln>
                                <a:noFill/>
                              </a:ln>
                              <a:extLst>
                                <a:ext uri="{53640926-AAD7-44D8-BBD7-CCE9431645EC}">
                                  <a14:shadowObscured xmlns:a14="http://schemas.microsoft.com/office/drawing/2010/main"/>
                                </a:ext>
                              </a:extLst>
                            </pic:spPr>
                          </pic:pic>
                          <wpg:grpSp>
                            <wpg:cNvPr id="13" name="Group 264"/>
                            <wpg:cNvGrpSpPr/>
                            <wpg:grpSpPr>
                              <a:xfrm>
                                <a:off x="45582" y="498764"/>
                                <a:ext cx="3324259" cy="2145389"/>
                                <a:chOff x="-96922" y="-166254"/>
                                <a:chExt cx="3324259" cy="2145389"/>
                              </a:xfrm>
                            </wpg:grpSpPr>
                            <wps:wsp>
                              <wps:cNvPr id="14" name="Straight Arrow Connector 265"/>
                              <wps:cNvCnPr/>
                              <wps:spPr>
                                <a:xfrm>
                                  <a:off x="2885704" y="967839"/>
                                  <a:ext cx="5937" cy="63533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6"/>
                              <wps:cNvCnPr/>
                              <wps:spPr>
                                <a:xfrm>
                                  <a:off x="237506" y="1080655"/>
                                  <a:ext cx="148219" cy="569686"/>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67"/>
                              <wps:cNvCnPr/>
                              <wps:spPr>
                                <a:xfrm flipH="1">
                                  <a:off x="843148" y="279070"/>
                                  <a:ext cx="701131" cy="4571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68"/>
                              <wps:cNvCnPr/>
                              <wps:spPr>
                                <a:xfrm>
                                  <a:off x="2113808" y="148442"/>
                                  <a:ext cx="0" cy="597287"/>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Right Brace 269"/>
                              <wps:cNvSpPr/>
                              <wps:spPr>
                                <a:xfrm rot="20312226">
                                  <a:off x="1056904" y="385948"/>
                                  <a:ext cx="290945" cy="1593187"/>
                                </a:xfrm>
                                <a:prstGeom prst="righ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 name="Text Box 270"/>
                              <wps:cNvSpPr txBox="1"/>
                              <wps:spPr>
                                <a:xfrm>
                                  <a:off x="2513929" y="644091"/>
                                  <a:ext cx="713408" cy="290945"/>
                                </a:xfrm>
                                <a:prstGeom prst="rect">
                                  <a:avLst/>
                                </a:prstGeom>
                                <a:solidFill>
                                  <a:schemeClr val="bg2"/>
                                </a:solidFill>
                                <a:ln w="6350">
                                  <a:solidFill>
                                    <a:prstClr val="black"/>
                                  </a:solidFill>
                                </a:ln>
                              </wps:spPr>
                              <wps:txbx>
                                <w:txbxContent>
                                  <w:p w:rsidR="00C319FA" w:rsidRDefault="00C319FA" w:rsidP="00C960A3">
                                    <w:r>
                                      <w:t>Laser source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1" name="Text Box 271"/>
                              <wps:cNvSpPr txBox="1"/>
                              <wps:spPr>
                                <a:xfrm>
                                  <a:off x="1989116" y="-166254"/>
                                  <a:ext cx="644353" cy="290945"/>
                                </a:xfrm>
                                <a:prstGeom prst="rect">
                                  <a:avLst/>
                                </a:prstGeom>
                                <a:solidFill>
                                  <a:schemeClr val="bg2"/>
                                </a:solidFill>
                                <a:ln w="6350">
                                  <a:solidFill>
                                    <a:prstClr val="black"/>
                                  </a:solidFill>
                                </a:ln>
                              </wps:spPr>
                              <wps:txbx>
                                <w:txbxContent>
                                  <w:p w:rsidR="00C319FA" w:rsidRDefault="00C319FA" w:rsidP="00C960A3">
                                    <w:r>
                                      <w:t>Spectrometer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2" name="Text Box 272"/>
                              <wps:cNvSpPr txBox="1"/>
                              <wps:spPr>
                                <a:xfrm>
                                  <a:off x="1573480" y="124691"/>
                                  <a:ext cx="457865" cy="290945"/>
                                </a:xfrm>
                                <a:prstGeom prst="rect">
                                  <a:avLst/>
                                </a:prstGeom>
                                <a:solidFill>
                                  <a:schemeClr val="bg2"/>
                                </a:solidFill>
                                <a:ln w="6350">
                                  <a:solidFill>
                                    <a:prstClr val="black"/>
                                  </a:solidFill>
                                </a:ln>
                              </wps:spPr>
                              <wps:txbx>
                                <w:txbxContent>
                                  <w:p w:rsidR="00C319FA" w:rsidRDefault="00C319FA" w:rsidP="00C960A3">
                                    <w:r>
                                      <w:t>Probe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3" name="Text Box 273"/>
                              <wps:cNvSpPr txBox="1"/>
                              <wps:spPr>
                                <a:xfrm>
                                  <a:off x="1438735" y="853363"/>
                                  <a:ext cx="734286" cy="290945"/>
                                </a:xfrm>
                                <a:prstGeom prst="rect">
                                  <a:avLst/>
                                </a:prstGeom>
                                <a:solidFill>
                                  <a:schemeClr val="bg2"/>
                                </a:solidFill>
                                <a:ln w="6350">
                                  <a:solidFill>
                                    <a:prstClr val="black"/>
                                  </a:solidFill>
                                </a:ln>
                              </wps:spPr>
                              <wps:txbx>
                                <w:txbxContent>
                                  <w:p w:rsidR="00C319FA" w:rsidRDefault="00C319FA" w:rsidP="00C960A3">
                                    <w:r>
                                      <w:t>Sample stand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5" name="Text Box 274"/>
                              <wps:cNvSpPr txBox="1"/>
                              <wps:spPr>
                                <a:xfrm>
                                  <a:off x="-96922" y="586888"/>
                                  <a:ext cx="482647" cy="461013"/>
                                </a:xfrm>
                                <a:prstGeom prst="rect">
                                  <a:avLst/>
                                </a:prstGeom>
                                <a:solidFill>
                                  <a:schemeClr val="bg2"/>
                                </a:solidFill>
                                <a:ln w="6350">
                                  <a:solidFill>
                                    <a:prstClr val="black"/>
                                  </a:solidFill>
                                </a:ln>
                              </wps:spPr>
                              <wps:txbx>
                                <w:txbxContent>
                                  <w:p w:rsidR="00C319FA" w:rsidRDefault="00C319FA" w:rsidP="00C960A3">
                                    <w:r>
                                      <w:t>Sample cup</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grpSp>
                        <wps:wsp>
                          <wps:cNvPr id="40" name="Text Box 275"/>
                          <wps:cNvSpPr txBox="1"/>
                          <wps:spPr>
                            <a:xfrm>
                              <a:off x="0" y="7574506"/>
                              <a:ext cx="5273675" cy="924170"/>
                            </a:xfrm>
                            <a:prstGeom prst="rect">
                              <a:avLst/>
                            </a:prstGeom>
                            <a:solidFill>
                              <a:prstClr val="white"/>
                            </a:solidFill>
                            <a:ln>
                              <a:noFill/>
                            </a:ln>
                          </wps:spPr>
                          <wps:txbx>
                            <w:txbxContent>
                              <w:p w:rsidR="00C319FA" w:rsidRPr="00C960A3" w:rsidRDefault="00C319FA">
                                <w:pPr>
                                  <w:pStyle w:val="Caption"/>
                                  <w:pPrChange w:id="300" w:author="עטרה בקל" w:date="2018-09-03T09:57:00Z">
                                    <w:pPr>
                                      <w:pStyle w:val="Caption"/>
                                      <w:jc w:val="left"/>
                                    </w:pPr>
                                  </w:pPrChange>
                                </w:pPr>
                                <w:r w:rsidRPr="00C960A3">
                                  <w:t xml:space="preserve">Figure </w:t>
                                </w:r>
                                <w:r>
                                  <w:rPr>
                                    <w:noProof/>
                                  </w:rPr>
                                  <w:fldChar w:fldCharType="begin"/>
                                </w:r>
                                <w:r>
                                  <w:rPr>
                                    <w:noProof/>
                                  </w:rPr>
                                  <w:instrText xml:space="preserve"> SEQ Figure \* ARABIC </w:instrText>
                                </w:r>
                                <w:r>
                                  <w:rPr>
                                    <w:noProof/>
                                  </w:rPr>
                                  <w:fldChar w:fldCharType="separate"/>
                                </w:r>
                                <w:r w:rsidRPr="00C960A3">
                                  <w:rPr>
                                    <w:noProof/>
                                  </w:rPr>
                                  <w:t>5</w:t>
                                </w:r>
                                <w:r>
                                  <w:rPr>
                                    <w:noProof/>
                                  </w:rPr>
                                  <w:fldChar w:fldCharType="end"/>
                                </w:r>
                                <w:r w:rsidRPr="00C960A3">
                                  <w:t xml:space="preserve">. (a) A scheme of the Raman setup including excitation laser, dual fiber optics connected to a probe with focal lens and to a spectrometer, holder for the probe and sample cup. A PC controls scanning and collecting the measured spectra. (b) The Raman setup, including </w:t>
                                </w:r>
                                <w:r>
                                  <w:t>laser source, spectrometer, probe, sample cup and sample stand.</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82" name="Picture 276"/>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3649" y="534724"/>
                              <a:ext cx="5274343" cy="3462715"/>
                            </a:xfrm>
                            <a:prstGeom prst="rect">
                              <a:avLst/>
                            </a:prstGeom>
                            <a:noFill/>
                            <a:ln>
                              <a:solidFill>
                                <a:schemeClr val="tx1"/>
                              </a:solidFill>
                            </a:ln>
                          </pic:spPr>
                        </pic:pic>
                        <wps:wsp>
                          <wps:cNvPr id="83" name="Text Box 277"/>
                          <wps:cNvSpPr txBox="1"/>
                          <wps:spPr>
                            <a:xfrm>
                              <a:off x="138023" y="571601"/>
                              <a:ext cx="384394" cy="546562"/>
                            </a:xfrm>
                            <a:prstGeom prst="rect">
                              <a:avLst/>
                            </a:prstGeom>
                            <a:noFill/>
                            <a:ln w="6350">
                              <a:noFill/>
                            </a:ln>
                          </wps:spPr>
                          <wps:txbx>
                            <w:txbxContent>
                              <w:p w:rsidR="00C319FA" w:rsidRPr="0014400F" w:rsidRDefault="00C319FA" w:rsidP="00C960A3">
                                <w:pPr>
                                  <w:jc w:val="center"/>
                                  <w:rPr>
                                    <w:sz w:val="36"/>
                                    <w:szCs w:val="36"/>
                                  </w:rPr>
                                </w:pPr>
                                <w:r w:rsidRPr="0014400F">
                                  <w:rPr>
                                    <w:sz w:val="36"/>
                                    <w:szCs w:val="36"/>
                                  </w:rPr>
                                  <w:t>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84" name="Text Box 278"/>
                          <wps:cNvSpPr txBox="1"/>
                          <wps:spPr>
                            <a:xfrm>
                              <a:off x="0" y="4026090"/>
                              <a:ext cx="384394" cy="436120"/>
                            </a:xfrm>
                            <a:prstGeom prst="rect">
                              <a:avLst/>
                            </a:prstGeom>
                            <a:noFill/>
                            <a:ln w="6350">
                              <a:noFill/>
                            </a:ln>
                          </wps:spPr>
                          <wps:txbx>
                            <w:txbxContent>
                              <w:p w:rsidR="00C319FA" w:rsidRPr="0014400F" w:rsidRDefault="00C319FA" w:rsidP="00C960A3">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9E4BC9" id="Group 261" o:spid="_x0000_s1045" style="position:absolute;left:0;text-align:left;margin-left:17.05pt;margin-top:136.45pt;width:416.35pt;height:586.7pt;z-index:251682304;mso-position-vertical-relative:margin;mso-width-relative:margin;mso-height-relative:margin" coordorigin=",5347" coordsize="52879,79639"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">
                  <v:group id="Group 262" o:spid="_x0000_s1046" style="position:absolute;top:40397;width:52612;height:34627" coordsize="34133,29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263" o:spid="_x0000_s1047" type="#_x0000_t75" style="position:absolute;width:34133;height:29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">
                      <v:imagedata r:id="rId22" o:title="" cropbottom="20730f" cropleft="26410f"/>
                      <v:path arrowok="t"/>
                    </v:shape>
                    <v:group id="Group 264" o:spid="_x0000_s1048" style="position:absolute;left:455;top:4987;width:33243;height:21454" coordorigin="-969,-1662" coordsize="33242,21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65" o:spid="_x0000_s1049" type="#_x0000_t32" style="position:absolute;left:28857;top:9678;width:59;height:63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" strokecolor="black [3213]" strokeweight="3pt">
                        <v:stroke endarrow="block" joinstyle="miter"/>
                      </v:shape>
                      <v:shape id="Straight Arrow Connector 266" o:spid="_x0000_s1050" type="#_x0000_t32" style="position:absolute;left:2375;top:10806;width:1482;height:56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" strokecolor="black [3213]" strokeweight="3pt">
                        <v:stroke endarrow="block" joinstyle="miter"/>
                      </v:shape>
                      <v:shape id="Straight Arrow Connector 267" o:spid="_x0000_s1051" type="#_x0000_t32" style="position:absolute;left:8431;top:2790;width:701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" strokecolor="black [3213]" strokeweight="3pt">
                        <v:stroke endarrow="block" joinstyle="miter"/>
                      </v:shape>
                      <v:shape id="Straight Arrow Connector 268" o:spid="_x0000_s1052" type="#_x0000_t32" style="position:absolute;left:21138;top:1484;width:0;height:59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" strokecolor="black [3213]" strokeweight="3pt">
                        <v:stroke endarrow="block" joinstyle="miter"/>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69" o:spid="_x0000_s1053" type="#_x0000_t88" style="position:absolute;left:10569;top:3859;width:2909;height:15932;rotation:-140659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" adj="329" strokecolor="black [3213]" strokeweight="2.25pt">
                        <v:stroke joinstyle="miter"/>
                      </v:shape>
                      <v:shape id="Text Box 270" o:spid="_x0000_s1054" type="#_x0000_t202" style="position:absolute;left:25139;top:6440;width:7134;height:2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" fillcolor="#e7e6e6 [3214]" strokeweight=".5pt">
                        <v:textbox>
                          <w:txbxContent>
                            <w:p w:rsidR="00C319FA" w:rsidRDefault="00C319FA" w:rsidP="00C960A3">
                              <w:r>
                                <w:t>Laser source</w:t>
                              </w:r>
                            </w:p>
                          </w:txbxContent>
                        </v:textbox>
                      </v:shape>
                      <v:shape id="Text Box 271" o:spid="_x0000_s1055" type="#_x0000_t202" style="position:absolute;left:19891;top:-1662;width:6443;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" fillcolor="#e7e6e6 [3214]" strokeweight=".5pt">
                        <v:textbox>
                          <w:txbxContent>
                            <w:p w:rsidR="00C319FA" w:rsidRDefault="00C319FA" w:rsidP="00C960A3">
                              <w:r>
                                <w:t>Spectrometer</w:t>
                              </w:r>
                            </w:p>
                          </w:txbxContent>
                        </v:textbox>
                      </v:shape>
                      <v:shape id="Text Box 272" o:spid="_x0000_s1056" type="#_x0000_t202" style="position:absolute;left:15734;top:1246;width:4579;height:2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" fillcolor="#e7e6e6 [3214]" strokeweight=".5pt">
                        <v:textbox>
                          <w:txbxContent>
                            <w:p w:rsidR="00C319FA" w:rsidRDefault="00C319FA" w:rsidP="00C960A3">
                              <w:r>
                                <w:t>Probe</w:t>
                              </w:r>
                            </w:p>
                          </w:txbxContent>
                        </v:textbox>
                      </v:shape>
                      <v:shape id="Text Box 273" o:spid="_x0000_s1057" type="#_x0000_t202" style="position:absolute;left:14387;top:8533;width:7343;height:2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" fillcolor="#e7e6e6 [3214]" strokeweight=".5pt">
                        <v:textbox>
                          <w:txbxContent>
                            <w:p w:rsidR="00C319FA" w:rsidRDefault="00C319FA" w:rsidP="00C960A3">
                              <w:r>
                                <w:t>Sample stand</w:t>
                              </w:r>
                            </w:p>
                          </w:txbxContent>
                        </v:textbox>
                      </v:shape>
                      <v:shape id="Text Box 274" o:spid="_x0000_s1058" type="#_x0000_t202" style="position:absolute;left:-969;top:5868;width:4826;height:4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" fillcolor="#e7e6e6 [3214]" strokeweight=".5pt">
                        <v:textbox>
                          <w:txbxContent>
                            <w:p w:rsidR="00C319FA" w:rsidRDefault="00C319FA" w:rsidP="00C960A3">
                              <w:r>
                                <w:t>Sample cup</w:t>
                              </w:r>
                            </w:p>
                          </w:txbxContent>
                        </v:textbox>
                      </v:shape>
                    </v:group>
                  </v:group>
                  <v:shape id="Text Box 275" o:spid="_x0000_s1059" type="#_x0000_t202" style="position:absolute;top:75745;width:52736;height:9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rsidR="00C319FA" w:rsidRPr="00C960A3" w:rsidRDefault="00C319FA">
                          <w:pPr>
                            <w:pStyle w:val="Caption"/>
                            <w:pPrChange w:id="301" w:author="עטרה בקל" w:date="2018-09-03T09:57:00Z">
                              <w:pPr>
                                <w:pStyle w:val="Caption"/>
                                <w:jc w:val="left"/>
                              </w:pPr>
                            </w:pPrChange>
                          </w:pPr>
                          <w:r w:rsidRPr="00C960A3">
                            <w:t xml:space="preserve">Figure </w:t>
                          </w:r>
                          <w:r>
                            <w:rPr>
                              <w:noProof/>
                            </w:rPr>
                            <w:fldChar w:fldCharType="begin"/>
                          </w:r>
                          <w:r>
                            <w:rPr>
                              <w:noProof/>
                            </w:rPr>
                            <w:instrText xml:space="preserve"> SEQ Figure \* ARABIC </w:instrText>
                          </w:r>
                          <w:r>
                            <w:rPr>
                              <w:noProof/>
                            </w:rPr>
                            <w:fldChar w:fldCharType="separate"/>
                          </w:r>
                          <w:r w:rsidRPr="00C960A3">
                            <w:rPr>
                              <w:noProof/>
                            </w:rPr>
                            <w:t>5</w:t>
                          </w:r>
                          <w:r>
                            <w:rPr>
                              <w:noProof/>
                            </w:rPr>
                            <w:fldChar w:fldCharType="end"/>
                          </w:r>
                          <w:r w:rsidRPr="00C960A3">
                            <w:t xml:space="preserve">. (a) A scheme of the Raman setup including excitation laser, dual fiber optics connected to a probe with focal lens and to a spectrometer, holder for the probe and sample cup. A PC controls scanning and collecting the measured spectra. (b) The Raman setup, including </w:t>
                          </w:r>
                          <w:r>
                            <w:t>laser source, spectrometer, probe, sample cup and sample stand.</w:t>
                          </w:r>
                        </w:p>
                      </w:txbxContent>
                    </v:textbox>
                  </v:shape>
                  <v:shape id="Picture 276" o:spid="_x0000_s1060" type="#_x0000_t75" style="position:absolute;left:136;top:5347;width:52743;height:34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" stroked="t" strokecolor="black [3213]">
                    <v:imagedata r:id="rId23" o:title=""/>
                    <v:path arrowok="t"/>
                  </v:shape>
                  <v:shape id="Text Box 277" o:spid="_x0000_s1061" type="#_x0000_t202" style="position:absolute;left:1380;top:5716;width:3844;height:5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rsidR="00C319FA" w:rsidRPr="0014400F" w:rsidRDefault="00C319FA" w:rsidP="00C960A3">
                          <w:pPr>
                            <w:jc w:val="center"/>
                            <w:rPr>
                              <w:sz w:val="36"/>
                              <w:szCs w:val="36"/>
                            </w:rPr>
                          </w:pPr>
                          <w:r w:rsidRPr="0014400F">
                            <w:rPr>
                              <w:sz w:val="36"/>
                              <w:szCs w:val="36"/>
                            </w:rPr>
                            <w:t>a</w:t>
                          </w:r>
                        </w:p>
                      </w:txbxContent>
                    </v:textbox>
                  </v:shape>
                  <v:shape id="Text Box 278" o:spid="_x0000_s1062" type="#_x0000_t202" style="position:absolute;top:40260;width:3843;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rsidR="00C319FA" w:rsidRPr="0014400F" w:rsidRDefault="00C319FA" w:rsidP="00C960A3">
                          <w:pPr>
                            <w:jc w:val="center"/>
                            <w:rPr>
                              <w:sz w:val="36"/>
                              <w:szCs w:val="36"/>
                            </w:rPr>
                          </w:pPr>
                          <w:r>
                            <w:rPr>
                              <w:sz w:val="36"/>
                              <w:szCs w:val="36"/>
                            </w:rPr>
                            <w:t>b</w:t>
                          </w:r>
                        </w:p>
                      </w:txbxContent>
                    </v:textbox>
                  </v:shape>
                  <w10:wrap type="topAndBottom" anchory="margin"/>
                </v:group>
              </w:pict>
            </mc:Fallback>
          </mc:AlternateContent>
        </w:r>
        <w:r>
          <w:t>A</w:t>
        </w:r>
        <w:r w:rsidRPr="000A4F61">
          <w:t xml:space="preserve"> 785</w:t>
        </w:r>
        <w:r>
          <w:t xml:space="preserve"> </w:t>
        </w:r>
        <w:r w:rsidRPr="000A4F61">
          <w:t xml:space="preserve">nm excitation laser was used (Ocean Optics laser module I0785MM0350MS, Ocean Optics, Largo, USA), coupled with a spectrometer (Ocean Optics QE65 Pro, Ocean Optics) </w:t>
        </w:r>
        <w:r>
          <w:t xml:space="preserve">covering a wavenumber range </w:t>
        </w:r>
        <w:r w:rsidRPr="000A4F61">
          <w:t>160.7-4142.2 cm</w:t>
        </w:r>
        <w:r w:rsidRPr="00E10320">
          <w:rPr>
            <w:vertAlign w:val="superscript"/>
          </w:rPr>
          <w:t>-1</w:t>
        </w:r>
        <w:r w:rsidRPr="000A4F61">
          <w:t xml:space="preserve"> (or </w:t>
        </w:r>
        <w:r>
          <w:t xml:space="preserve">the </w:t>
        </w:r>
        <w:r w:rsidRPr="000A4F61">
          <w:t>766 – 1100 nm</w:t>
        </w:r>
        <w:r>
          <w:t xml:space="preserve"> wavelength range</w:t>
        </w:r>
        <w:r w:rsidRPr="000A4F61">
          <w:t>). Readings</w:t>
        </w:r>
        <w:r w:rsidRPr="008B5025">
          <w:t xml:space="preserve"> were done using a stainless-steel fiber optic probe (RamanProbe II 785/12-5, InPhotonics, Norwood, USA) attached to both laser and spectrometer. All data was collected using the Ocean</w:t>
        </w:r>
        <w:r>
          <w:t>V</w:t>
        </w:r>
        <w:r w:rsidRPr="008B5025">
          <w:t>iew software (version 1.52</w:t>
        </w:r>
        <w:r>
          <w:t>,</w:t>
        </w:r>
        <w:r w:rsidRPr="008B5025">
          <w:t xml:space="preserve"> Ocean Optics) and exported as CSV files for further analysis</w:t>
        </w:r>
        <w:r>
          <w:t xml:space="preserve">. The experimental setting is shown in </w:t>
        </w:r>
        <w:r>
          <w:fldChar w:fldCharType="begin"/>
        </w:r>
        <w:r>
          <w:instrText xml:space="preserve"> REF _Ref520641429 \h </w:instrText>
        </w:r>
      </w:ins>
      <w:ins w:id="302" w:author="עטרה בקל" w:date="2018-09-02T16:16:00Z">
        <w:r>
          <w:fldChar w:fldCharType="separate"/>
        </w:r>
        <w:r>
          <w:t xml:space="preserve">Figure </w:t>
        </w:r>
        <w:r>
          <w:rPr>
            <w:noProof/>
          </w:rPr>
          <w:t>5</w:t>
        </w:r>
        <w:r>
          <w:fldChar w:fldCharType="end"/>
        </w:r>
        <w:r w:rsidRPr="008B5025">
          <w:t>.</w:t>
        </w:r>
      </w:ins>
    </w:p>
    <w:p w:rsidR="00C960A3" w:rsidRDefault="00C960A3" w:rsidP="00C960A3">
      <w:pPr>
        <w:rPr>
          <w:ins w:id="303" w:author="עטרה בקל" w:date="2018-09-02T16:16:00Z"/>
        </w:rPr>
      </w:pPr>
      <w:ins w:id="304" w:author="עטרה בקל" w:date="2018-09-02T16:16:00Z">
        <w:r>
          <w:t>Scans were done at 350 mW for 10 seconds, with 3 immediate scans averaged (for a total of 30 seconds exposure time). Prior to scanning, the height of the probe was adjusted to the best resolution of the peaks of 100% ethanol. 'Dark' (background? Negative control?) scans were measured with the laser off and auto-subtracted from the data to remove machine noise. After obtaining 'dark' scans and adjusting probe height, the scanning procedure involved cleaning the loading aluminum cup (</w:t>
        </w:r>
        <w:r>
          <w:fldChar w:fldCharType="begin"/>
        </w:r>
        <w:r>
          <w:instrText xml:space="preserve"> REF _Ref520641429 \h </w:instrText>
        </w:r>
      </w:ins>
      <w:ins w:id="305" w:author="עטרה בקל" w:date="2018-09-02T16:16:00Z">
        <w:r>
          <w:fldChar w:fldCharType="separate"/>
        </w:r>
        <w:r>
          <w:t xml:space="preserve">Figure </w:t>
        </w:r>
        <w:r>
          <w:rPr>
            <w:noProof/>
          </w:rPr>
          <w:t>5</w:t>
        </w:r>
        <w:r>
          <w:fldChar w:fldCharType="end"/>
        </w:r>
        <w:r>
          <w:t>) with 100% ethanol and appropriate wipers (</w:t>
        </w:r>
        <w:r w:rsidRPr="00FB1B9B">
          <w:t>Kimberly-Clark</w:t>
        </w:r>
        <w:r>
          <w:t xml:space="preserve">, Irving, USA) and loading 150µL of aqueous bacterial suspensions onto the cup. The cup was then placed under the probe and brought to the correct height with all light sealed out (off?). At this stage, the laser was turned on and the scan commence for xx minutes?. After each scan the cup was cleaned and reloaded with a new sample. </w:t>
        </w:r>
        <w:commentRangeStart w:id="306"/>
        <w:r>
          <w:t>Each sample was separately loaded 3-5 times (depending on the experiment) and scanned.</w:t>
        </w:r>
        <w:commentRangeEnd w:id="306"/>
        <w:r>
          <w:rPr>
            <w:rStyle w:val="CommentReference"/>
            <w:rFonts w:eastAsia="Calibri"/>
          </w:rPr>
          <w:commentReference w:id="306"/>
        </w:r>
      </w:ins>
    </w:p>
    <w:p w:rsidR="00F20701" w:rsidRPr="00434F31" w:rsidDel="00C960A3" w:rsidRDefault="00F20701" w:rsidP="007F0F28">
      <w:pPr>
        <w:pStyle w:val="Heading2"/>
        <w:numPr>
          <w:ilvl w:val="2"/>
          <w:numId w:val="31"/>
        </w:numPr>
        <w:rPr>
          <w:del w:id="307" w:author="עטרה בקל" w:date="2018-09-02T16:17:00Z"/>
          <w:b w:val="0"/>
          <w:bCs w:val="0"/>
        </w:rPr>
      </w:pPr>
      <w:del w:id="308" w:author="עטרה בקל" w:date="2018-09-02T16:17:00Z">
        <w:r w:rsidRPr="00434F31" w:rsidDel="00C960A3">
          <w:rPr>
            <w:b w:val="0"/>
            <w:bCs w:val="0"/>
          </w:rPr>
          <w:delText>Sample preparation for scanning</w:delText>
        </w:r>
        <w:bookmarkEnd w:id="294"/>
        <w:bookmarkEnd w:id="295"/>
        <w:r w:rsidRPr="00434F31" w:rsidDel="00C960A3">
          <w:rPr>
            <w:b w:val="0"/>
            <w:bCs w:val="0"/>
          </w:rPr>
          <w:delText xml:space="preserve"> with Raman spectrometer</w:delText>
        </w:r>
        <w:bookmarkEnd w:id="298"/>
      </w:del>
    </w:p>
    <w:p w:rsidR="00F20701" w:rsidRDefault="00F20701">
      <w:del w:id="309" w:author="עטרה בקל" w:date="2018-09-02T16:14:00Z">
        <w:r w:rsidRPr="00A35BB3" w:rsidDel="00C960A3">
          <w:delText>Prior to scanning with Raman instrument, 15</w:delText>
        </w:r>
        <w:r w:rsidDel="00C960A3">
          <w:delText xml:space="preserve"> </w:delText>
        </w:r>
        <w:r w:rsidRPr="00A35BB3" w:rsidDel="00C960A3">
          <w:delText>ml of b</w:delText>
        </w:r>
      </w:del>
      <w:ins w:id="310" w:author="Shlomo Sela" w:date="2018-08-27T18:16:00Z">
        <w:del w:id="311" w:author="עטרה בקל" w:date="2018-09-02T16:14:00Z">
          <w:r w:rsidR="00092FCF" w:rsidDel="00C960A3">
            <w:delText>Fresh b</w:delText>
          </w:r>
        </w:del>
      </w:ins>
      <w:del w:id="312" w:author="עטרה בקל" w:date="2018-09-02T16:14:00Z">
        <w:r w:rsidRPr="00A35BB3" w:rsidDel="00C960A3">
          <w:delText>acteria</w:delText>
        </w:r>
      </w:del>
      <w:ins w:id="313" w:author="Shlomo Sela" w:date="2018-08-27T18:13:00Z">
        <w:del w:id="314" w:author="עטרה בקל" w:date="2018-09-02T16:14:00Z">
          <w:r w:rsidR="00092FCF" w:rsidDel="00C960A3">
            <w:delText>l</w:delText>
          </w:r>
        </w:del>
      </w:ins>
      <w:del w:id="315" w:author="עטרה בקל" w:date="2018-09-02T16:14:00Z">
        <w:r w:rsidRPr="00A35BB3" w:rsidDel="00C960A3">
          <w:delText xml:space="preserve"> culture were </w:delText>
        </w:r>
      </w:del>
      <w:ins w:id="316" w:author="Shlomo Sela" w:date="2018-08-27T18:16:00Z">
        <w:del w:id="317" w:author="עטרה בקל" w:date="2018-09-02T16:14:00Z">
          <w:r w:rsidR="00092FCF" w:rsidDel="00C960A3">
            <w:delText xml:space="preserve">washed by </w:delText>
          </w:r>
        </w:del>
      </w:ins>
      <w:del w:id="318" w:author="עטרה בקל" w:date="2018-09-02T16:14:00Z">
        <w:r w:rsidRPr="00A35BB3" w:rsidDel="00C960A3">
          <w:delText>grown overnight in optimal conditions</w:delText>
        </w:r>
        <w:r w:rsidDel="00C960A3">
          <w:delText xml:space="preserve"> as elaborated in section </w:delText>
        </w:r>
        <w:r w:rsidR="00E926D0" w:rsidDel="00C960A3">
          <w:rPr>
            <w:highlight w:val="red"/>
          </w:rPr>
          <w:fldChar w:fldCharType="begin"/>
        </w:r>
        <w:r w:rsidR="00E926D0" w:rsidDel="00C960A3">
          <w:delInstrText xml:space="preserve"> REF _Ref522434062 \r \h </w:delInstrText>
        </w:r>
        <w:r w:rsidR="00E926D0" w:rsidDel="00C960A3">
          <w:rPr>
            <w:highlight w:val="red"/>
          </w:rPr>
        </w:r>
        <w:r w:rsidR="00E926D0" w:rsidDel="00C960A3">
          <w:rPr>
            <w:highlight w:val="red"/>
          </w:rPr>
          <w:fldChar w:fldCharType="separate"/>
        </w:r>
        <w:r w:rsidR="00E926D0" w:rsidDel="00C960A3">
          <w:rPr>
            <w:cs/>
          </w:rPr>
          <w:delText>‎</w:delText>
        </w:r>
        <w:r w:rsidR="00E926D0" w:rsidDel="00C960A3">
          <w:delText>3.2</w:delText>
        </w:r>
        <w:r w:rsidR="00E926D0" w:rsidDel="00C960A3">
          <w:rPr>
            <w:highlight w:val="red"/>
          </w:rPr>
          <w:fldChar w:fldCharType="end"/>
        </w:r>
        <w:r w:rsidRPr="00A35BB3" w:rsidDel="00C960A3">
          <w:delText>. The bacterial culture was centrifuged</w:delText>
        </w:r>
      </w:del>
      <w:ins w:id="319" w:author="Shlomo Sela" w:date="2018-08-27T18:16:00Z">
        <w:del w:id="320" w:author="עטרה בקל" w:date="2018-09-02T16:14:00Z">
          <w:r w:rsidR="00092FCF" w:rsidDel="00C960A3">
            <w:delText>ation</w:delText>
          </w:r>
        </w:del>
      </w:ins>
      <w:del w:id="321" w:author="עטרה בקל" w:date="2018-09-02T16:14:00Z">
        <w:r w:rsidRPr="00A35BB3" w:rsidDel="00C960A3">
          <w:delText xml:space="preserve"> for 10 minutes at 4991 g (</w:delText>
        </w:r>
        <w:r w:rsidRPr="00A35BB3" w:rsidDel="00C960A3">
          <w:rPr>
            <w:color w:val="333333"/>
            <w:shd w:val="clear" w:color="auto" w:fill="FFFFFF"/>
          </w:rPr>
          <w:delText>Heraeus Primo R</w:delText>
        </w:r>
        <w:r w:rsidRPr="00A35BB3" w:rsidDel="00C960A3">
          <w:delText>, Thermo Scientific, Waltham, MA, USA)</w:delText>
        </w:r>
      </w:del>
      <w:ins w:id="322" w:author="Shlomo Sela" w:date="2018-08-27T18:17:00Z">
        <w:del w:id="323" w:author="עטרה בקל" w:date="2018-09-02T16:14:00Z">
          <w:r w:rsidR="00092FCF" w:rsidDel="00C960A3">
            <w:delText xml:space="preserve"> and </w:delText>
          </w:r>
        </w:del>
      </w:ins>
      <w:del w:id="324" w:author="עטרה בקל" w:date="2018-09-02T16:14:00Z">
        <w:r w:rsidRPr="00A35BB3" w:rsidDel="00C960A3">
          <w:delText xml:space="preserve">. The supernatant was thrown away and the bacterial pellet </w:delText>
        </w:r>
      </w:del>
      <w:ins w:id="325" w:author="Shlomo Sela" w:date="2018-08-27T18:17:00Z">
        <w:del w:id="326" w:author="עטרה בקל" w:date="2018-09-02T16:14:00Z">
          <w:r w:rsidR="00092FCF" w:rsidDel="00C960A3">
            <w:delText xml:space="preserve">was </w:delText>
          </w:r>
        </w:del>
      </w:ins>
      <w:del w:id="327" w:author="עטרה בקל" w:date="2018-09-02T16:14:00Z">
        <w:r w:rsidRPr="00A35BB3" w:rsidDel="00C960A3">
          <w:delText>re-suspended in 15</w:delText>
        </w:r>
        <w:r w:rsidDel="00C960A3">
          <w:delText xml:space="preserve"> </w:delText>
        </w:r>
        <w:r w:rsidRPr="00A35BB3" w:rsidDel="00C960A3">
          <w:delText xml:space="preserve">ml of distilled HPLC-grade water (Biolab, Jerusalem, Israel). This washing stage was repeated 3 times, and the final pellet was re-suspended in distilled HPLC-grade water to the volume necessary to reach </w:delText>
        </w:r>
        <w:r w:rsidR="00092FCF" w:rsidDel="00C960A3">
          <w:delText>the required bacterial concentration based on the calibration curves</w:delText>
        </w:r>
        <w:r w:rsidRPr="00A35BB3" w:rsidDel="00C960A3">
          <w:delText xml:space="preserve">. The </w:delText>
        </w:r>
        <w:r w:rsidR="00092FCF" w:rsidDel="00C960A3">
          <w:delText>actual number of CFU</w:delText>
        </w:r>
        <w:r w:rsidRPr="00A35BB3" w:rsidDel="00C960A3">
          <w:delText xml:space="preserve"> was </w:delText>
        </w:r>
        <w:r w:rsidR="00092FCF" w:rsidDel="00C960A3">
          <w:delText>confirmed by plating 10-fold</w:delText>
        </w:r>
        <w:r w:rsidRPr="00A35BB3" w:rsidDel="00C960A3">
          <w:delText xml:space="preserve"> </w:delText>
        </w:r>
        <w:r w:rsidDel="00C960A3">
          <w:delText xml:space="preserve">serial </w:delText>
        </w:r>
        <w:r w:rsidR="00092FCF" w:rsidRPr="00A35BB3" w:rsidDel="00C960A3">
          <w:delText>dilut</w:delText>
        </w:r>
        <w:r w:rsidR="00092FCF" w:rsidDel="00C960A3">
          <w:delText>ions</w:delText>
        </w:r>
        <w:r w:rsidR="00092FCF" w:rsidRPr="00A35BB3" w:rsidDel="00C960A3">
          <w:delText xml:space="preserve"> </w:delText>
        </w:r>
        <w:r w:rsidR="00092FCF" w:rsidDel="00C960A3">
          <w:delText>on agar plates</w:delText>
        </w:r>
        <w:r w:rsidRPr="00A35BB3" w:rsidDel="00C960A3">
          <w:delText xml:space="preserve">. </w:delText>
        </w:r>
      </w:del>
      <w:r w:rsidRPr="00A35BB3">
        <w:t xml:space="preserve">The </w:t>
      </w:r>
      <w:r w:rsidR="00092FCF">
        <w:t xml:space="preserve">washed bacterial </w:t>
      </w:r>
      <w:r w:rsidRPr="00A35BB3">
        <w:t xml:space="preserve">samples were kept at room temperature </w:t>
      </w:r>
      <w:r>
        <w:t>during 1-3 hours and then spectra were obtained</w:t>
      </w:r>
      <w:r w:rsidR="00092FCF">
        <w:t xml:space="preserve"> </w:t>
      </w:r>
      <w:ins w:id="328" w:author="Shlomo Sela" w:date="2018-08-27T18:22:00Z">
        <w:r w:rsidR="00092FCF">
          <w:t>using Raman spectrometer (manufacturer, city country)</w:t>
        </w:r>
      </w:ins>
      <w:r>
        <w:t xml:space="preserve">. </w:t>
      </w:r>
    </w:p>
    <w:p w:rsidR="00F20701" w:rsidRDefault="00F20701">
      <w:pPr>
        <w:rPr>
          <w:ins w:id="329" w:author="Shlomo Sela" w:date="2018-08-27T18:25:00Z"/>
        </w:rPr>
      </w:pPr>
      <w:r w:rsidRPr="00C960A3">
        <w:rPr>
          <w:highlight w:val="green"/>
          <w:rPrChange w:id="330" w:author="עטרה בקל" w:date="2018-09-02T16:17:00Z">
            <w:rPr/>
          </w:rPrChange>
        </w:rPr>
        <w:t xml:space="preserve">In order to enhance the </w:t>
      </w:r>
      <w:del w:id="331" w:author="Shlomo Sela" w:date="2018-08-27T18:23:00Z">
        <w:r w:rsidRPr="00C960A3" w:rsidDel="00187909">
          <w:rPr>
            <w:highlight w:val="green"/>
            <w:rPrChange w:id="332" w:author="עטרה בקל" w:date="2018-09-02T16:17:00Z">
              <w:rPr/>
            </w:rPrChange>
          </w:rPr>
          <w:delText xml:space="preserve">bacterial </w:delText>
        </w:r>
      </w:del>
      <w:r w:rsidRPr="00C960A3">
        <w:rPr>
          <w:highlight w:val="green"/>
          <w:rPrChange w:id="333" w:author="עטרה בקל" w:date="2018-09-02T16:17:00Z">
            <w:rPr/>
          </w:rPrChange>
        </w:rPr>
        <w:t xml:space="preserve">Raman signal, </w:t>
      </w:r>
      <w:ins w:id="334" w:author="Shlomo Sela" w:date="2018-08-28T09:10:00Z">
        <w:r w:rsidR="00DD49C5" w:rsidRPr="00C960A3">
          <w:rPr>
            <w:highlight w:val="green"/>
            <w:rPrChange w:id="335" w:author="עטרה בקל" w:date="2018-09-02T16:17:00Z">
              <w:rPr/>
            </w:rPrChange>
          </w:rPr>
          <w:t xml:space="preserve">in some experiments, </w:t>
        </w:r>
      </w:ins>
      <w:ins w:id="336" w:author="Shlomo Sela" w:date="2018-08-27T18:23:00Z">
        <w:r w:rsidR="00187909" w:rsidRPr="00C960A3">
          <w:rPr>
            <w:highlight w:val="green"/>
            <w:rPrChange w:id="337" w:author="עטרה בקל" w:date="2018-09-02T16:17:00Z">
              <w:rPr/>
            </w:rPrChange>
          </w:rPr>
          <w:t>bacterial samples we</w:t>
        </w:r>
      </w:ins>
      <w:ins w:id="338" w:author="Shlomo Sela" w:date="2018-08-27T18:24:00Z">
        <w:r w:rsidR="00187909" w:rsidRPr="00C960A3">
          <w:rPr>
            <w:highlight w:val="green"/>
            <w:rPrChange w:id="339" w:author="עטרה בקל" w:date="2018-09-02T16:17:00Z">
              <w:rPr/>
            </w:rPrChange>
          </w:rPr>
          <w:t xml:space="preserve">re </w:t>
        </w:r>
      </w:ins>
      <w:del w:id="340" w:author="Shlomo Sela" w:date="2018-08-27T18:23:00Z">
        <w:r w:rsidRPr="00C960A3" w:rsidDel="00187909">
          <w:rPr>
            <w:highlight w:val="green"/>
            <w:rPrChange w:id="341" w:author="עטרה בקל" w:date="2018-09-02T16:17:00Z">
              <w:rPr/>
            </w:rPrChange>
          </w:rPr>
          <w:delText xml:space="preserve">the additional preparation had been made which included (1) </w:delText>
        </w:r>
      </w:del>
      <w:r w:rsidRPr="00C960A3">
        <w:rPr>
          <w:highlight w:val="green"/>
          <w:rPrChange w:id="342" w:author="עטרה בקל" w:date="2018-09-02T16:17:00Z">
            <w:rPr/>
          </w:rPrChange>
        </w:rPr>
        <w:t>boil</w:t>
      </w:r>
      <w:del w:id="343" w:author="Shlomo Sela" w:date="2018-08-27T18:24:00Z">
        <w:r w:rsidRPr="00C960A3" w:rsidDel="00187909">
          <w:rPr>
            <w:highlight w:val="green"/>
            <w:rPrChange w:id="344" w:author="עטרה בקל" w:date="2018-09-02T16:17:00Z">
              <w:rPr/>
            </w:rPrChange>
          </w:rPr>
          <w:delText>ing</w:delText>
        </w:r>
      </w:del>
      <w:ins w:id="345" w:author="Shlomo Sela" w:date="2018-08-27T18:24:00Z">
        <w:r w:rsidR="00187909" w:rsidRPr="00C960A3">
          <w:rPr>
            <w:highlight w:val="green"/>
            <w:rPrChange w:id="346" w:author="עטרה בקל" w:date="2018-09-02T16:17:00Z">
              <w:rPr/>
            </w:rPrChange>
          </w:rPr>
          <w:t>ed</w:t>
        </w:r>
      </w:ins>
      <w:r w:rsidRPr="00C960A3">
        <w:rPr>
          <w:highlight w:val="green"/>
          <w:rPrChange w:id="347" w:author="עטרה בקל" w:date="2018-09-02T16:17:00Z">
            <w:rPr/>
          </w:rPrChange>
        </w:rPr>
        <w:t xml:space="preserve"> </w:t>
      </w:r>
      <w:del w:id="348" w:author="Shlomo Sela" w:date="2018-08-27T18:24:00Z">
        <w:r w:rsidRPr="00C960A3" w:rsidDel="00187909">
          <w:rPr>
            <w:highlight w:val="green"/>
            <w:rPrChange w:id="349" w:author="עטרה בקל" w:date="2018-09-02T16:17:00Z">
              <w:rPr/>
            </w:rPrChange>
          </w:rPr>
          <w:delText xml:space="preserve">diluted bacterial suspensions </w:delText>
        </w:r>
      </w:del>
      <w:r w:rsidRPr="00C960A3">
        <w:rPr>
          <w:highlight w:val="green"/>
          <w:rPrChange w:id="350" w:author="עטרה בקל" w:date="2018-09-02T16:17:00Z">
            <w:rPr/>
          </w:rPrChange>
        </w:rPr>
        <w:t xml:space="preserve">for 15 min in 100°C </w:t>
      </w:r>
      <w:del w:id="351" w:author="Shlomo Sela" w:date="2018-08-27T18:24:00Z">
        <w:r w:rsidRPr="00C960A3" w:rsidDel="00187909">
          <w:rPr>
            <w:highlight w:val="green"/>
            <w:rPrChange w:id="352" w:author="עטרה בקל" w:date="2018-09-02T16:17:00Z">
              <w:rPr/>
            </w:rPrChange>
          </w:rPr>
          <w:delText>in hot plate (Freed Electric, Haifa, Israel), (2)</w:delText>
        </w:r>
      </w:del>
      <w:ins w:id="353" w:author="Shlomo Sela" w:date="2018-08-27T18:24:00Z">
        <w:r w:rsidR="00187909" w:rsidRPr="00C960A3">
          <w:rPr>
            <w:highlight w:val="green"/>
            <w:rPrChange w:id="354" w:author="עטרה בקל" w:date="2018-09-02T16:17:00Z">
              <w:rPr/>
            </w:rPrChange>
          </w:rPr>
          <w:t>and then</w:t>
        </w:r>
      </w:ins>
      <w:r w:rsidRPr="00C960A3">
        <w:rPr>
          <w:highlight w:val="green"/>
          <w:rPrChange w:id="355" w:author="עטרה בקל" w:date="2018-09-02T16:17:00Z">
            <w:rPr/>
          </w:rPrChange>
        </w:rPr>
        <w:t xml:space="preserve"> </w:t>
      </w:r>
      <w:del w:id="356" w:author="Shlomo Sela" w:date="2018-08-27T18:24:00Z">
        <w:r w:rsidRPr="00C960A3" w:rsidDel="00187909">
          <w:rPr>
            <w:highlight w:val="green"/>
            <w:rPrChange w:id="357" w:author="עטרה בקל" w:date="2018-09-02T16:17:00Z">
              <w:rPr/>
            </w:rPrChange>
          </w:rPr>
          <w:delText xml:space="preserve">cooling </w:delText>
        </w:r>
      </w:del>
      <w:ins w:id="358" w:author="Shlomo Sela" w:date="2018-08-27T18:24:00Z">
        <w:r w:rsidR="00187909" w:rsidRPr="00C960A3">
          <w:rPr>
            <w:highlight w:val="green"/>
            <w:rPrChange w:id="359" w:author="עטרה בקל" w:date="2018-09-02T16:17:00Z">
              <w:rPr/>
            </w:rPrChange>
          </w:rPr>
          <w:t>cooled o</w:t>
        </w:r>
      </w:ins>
      <w:del w:id="360" w:author="Shlomo Sela" w:date="2018-08-27T18:24:00Z">
        <w:r w:rsidRPr="00C960A3" w:rsidDel="00187909">
          <w:rPr>
            <w:highlight w:val="green"/>
            <w:rPrChange w:id="361" w:author="עטרה בקל" w:date="2018-09-02T16:17:00Z">
              <w:rPr/>
            </w:rPrChange>
          </w:rPr>
          <w:delText>bacteria i</w:delText>
        </w:r>
      </w:del>
      <w:r w:rsidRPr="00C960A3">
        <w:rPr>
          <w:highlight w:val="green"/>
          <w:rPrChange w:id="362" w:author="עטרה בקל" w:date="2018-09-02T16:17:00Z">
            <w:rPr/>
          </w:rPrChange>
        </w:rPr>
        <w:t>n ice for an hour</w:t>
      </w:r>
      <w:ins w:id="363" w:author="Shlomo Sela" w:date="2018-08-28T09:10:00Z">
        <w:r w:rsidR="00DD49C5" w:rsidRPr="00C960A3">
          <w:rPr>
            <w:highlight w:val="green"/>
            <w:rPrChange w:id="364" w:author="עטרה בקל" w:date="2018-09-02T16:17:00Z">
              <w:rPr/>
            </w:rPrChange>
          </w:rPr>
          <w:t>, before the r</w:t>
        </w:r>
      </w:ins>
      <w:ins w:id="365" w:author="Shlomo Sela" w:date="2018-08-28T09:11:00Z">
        <w:r w:rsidR="00DD49C5" w:rsidRPr="00C960A3">
          <w:rPr>
            <w:highlight w:val="green"/>
            <w:rPrChange w:id="366" w:author="עטרה בקל" w:date="2018-09-02T16:17:00Z">
              <w:rPr/>
            </w:rPrChange>
          </w:rPr>
          <w:t>eading</w:t>
        </w:r>
      </w:ins>
      <w:r w:rsidRPr="00C960A3">
        <w:rPr>
          <w:highlight w:val="green"/>
          <w:rPrChange w:id="367" w:author="עטרה בקל" w:date="2018-09-02T16:17:00Z">
            <w:rPr/>
          </w:rPrChange>
        </w:rPr>
        <w:t xml:space="preserve"> </w:t>
      </w:r>
      <w:r w:rsidRPr="00C960A3">
        <w:rPr>
          <w:noProof/>
          <w:highlight w:val="green"/>
          <w:rPrChange w:id="368" w:author="עטרה בקל" w:date="2018-09-02T16:17:00Z">
            <w:rPr>
              <w:noProof/>
            </w:rPr>
          </w:rPrChange>
        </w:rPr>
        <w:t>(Premasiri et al., 2017)</w:t>
      </w:r>
      <w:r w:rsidRPr="00C960A3">
        <w:rPr>
          <w:highlight w:val="green"/>
          <w:rPrChange w:id="369" w:author="עטרה בקל" w:date="2018-09-02T16:17:00Z">
            <w:rPr/>
          </w:rPrChange>
        </w:rPr>
        <w:t>.</w:t>
      </w:r>
      <w:r>
        <w:t xml:space="preserve"> </w:t>
      </w:r>
    </w:p>
    <w:p w:rsidR="00BD2AD0" w:rsidRPr="00732650" w:rsidDel="00DD49C5" w:rsidRDefault="00BD2AD0">
      <w:pPr>
        <w:rPr>
          <w:del w:id="370" w:author="Shlomo Sela" w:date="2018-08-28T09:09:00Z"/>
        </w:rPr>
      </w:pPr>
    </w:p>
    <w:p w:rsidR="00F20701" w:rsidRPr="00E10320" w:rsidDel="00C960A3" w:rsidRDefault="00F20701" w:rsidP="007F0F28">
      <w:pPr>
        <w:pStyle w:val="Heading2"/>
        <w:numPr>
          <w:ilvl w:val="2"/>
          <w:numId w:val="31"/>
        </w:numPr>
        <w:rPr>
          <w:del w:id="371" w:author="עטרה בקל" w:date="2018-09-02T16:16:00Z"/>
          <w:b w:val="0"/>
          <w:bCs w:val="0"/>
        </w:rPr>
      </w:pPr>
      <w:bookmarkStart w:id="372" w:name="_Toc520301051"/>
      <w:bookmarkStart w:id="373" w:name="_Toc520664311"/>
      <w:bookmarkStart w:id="374" w:name="_Toc522802736"/>
      <w:del w:id="375" w:author="עטרה בקל" w:date="2018-09-02T16:16:00Z">
        <w:r w:rsidRPr="00E10320" w:rsidDel="00C960A3">
          <w:rPr>
            <w:b w:val="0"/>
            <w:bCs w:val="0"/>
          </w:rPr>
          <w:delText xml:space="preserve">Raman </w:delText>
        </w:r>
        <w:bookmarkStart w:id="376" w:name="_Toc520301052"/>
        <w:bookmarkEnd w:id="372"/>
        <w:r w:rsidRPr="00E10320" w:rsidDel="00C960A3">
          <w:rPr>
            <w:b w:val="0"/>
            <w:bCs w:val="0"/>
          </w:rPr>
          <w:delText>Instrumentation and scanning procedure</w:delText>
        </w:r>
        <w:bookmarkEnd w:id="373"/>
        <w:bookmarkEnd w:id="374"/>
        <w:bookmarkEnd w:id="376"/>
      </w:del>
    </w:p>
    <w:p w:rsidR="00F20701" w:rsidDel="00C960A3" w:rsidRDefault="006C32BB" w:rsidP="009E176D">
      <w:pPr>
        <w:rPr>
          <w:del w:id="377" w:author="עטרה בקל" w:date="2018-09-02T16:16:00Z"/>
        </w:rPr>
      </w:pPr>
      <w:del w:id="378" w:author="עטרה בקל" w:date="2018-09-02T16:16:00Z">
        <w:r w:rsidDel="00C960A3">
          <w:rPr>
            <w:noProof/>
            <w:rtl/>
            <w:lang w:eastAsia="en-US"/>
          </w:rPr>
          <mc:AlternateContent>
            <mc:Choice Requires="wpg">
              <w:drawing>
                <wp:anchor distT="0" distB="0" distL="114300" distR="114300" simplePos="0" relativeHeight="251657728" behindDoc="0" locked="0" layoutInCell="1" allowOverlap="1" wp14:anchorId="6099DF72" wp14:editId="5C5FD350">
                  <wp:simplePos x="0" y="0"/>
                  <wp:positionH relativeFrom="column">
                    <wp:posOffset>216535</wp:posOffset>
                  </wp:positionH>
                  <wp:positionV relativeFrom="margin">
                    <wp:posOffset>1732915</wp:posOffset>
                  </wp:positionV>
                  <wp:extent cx="5287645" cy="7451090"/>
                  <wp:effectExtent l="0" t="19050" r="27305" b="0"/>
                  <wp:wrapTopAndBottom/>
                  <wp:docPr id="261" name="Group 261"/>
                  <wp:cNvGraphicFramePr/>
                  <a:graphic xmlns:a="http://schemas.openxmlformats.org/drawingml/2006/main">
                    <a:graphicData uri="http://schemas.microsoft.com/office/word/2010/wordprocessingGroup">
                      <wpg:wgp>
                        <wpg:cNvGrpSpPr/>
                        <wpg:grpSpPr>
                          <a:xfrm>
                            <a:off x="0" y="0"/>
                            <a:ext cx="5287645" cy="7451090"/>
                            <a:chOff x="0" y="534724"/>
                            <a:chExt cx="5287992" cy="7963952"/>
                          </a:xfrm>
                        </wpg:grpSpPr>
                        <wpg:grpSp>
                          <wpg:cNvPr id="262" name="Group 262"/>
                          <wpg:cNvGrpSpPr/>
                          <wpg:grpSpPr>
                            <a:xfrm>
                              <a:off x="0" y="4039737"/>
                              <a:ext cx="5261224" cy="3462715"/>
                              <a:chOff x="0" y="0"/>
                              <a:chExt cx="3413302" cy="2931841"/>
                            </a:xfrm>
                          </wpg:grpSpPr>
                          <pic:pic xmlns:pic="http://schemas.openxmlformats.org/drawingml/2006/picture">
                            <pic:nvPicPr>
                              <pic:cNvPr id="263" name="Picture 263"/>
                              <pic:cNvPicPr>
                                <a:picLocks noChangeAspect="1"/>
                              </pic:cNvPicPr>
                            </pic:nvPicPr>
                            <pic:blipFill rotWithShape="1">
                              <a:blip r:embed="rId20" cstate="print">
                                <a:extLst>
                                  <a:ext uri="{28A0092B-C50C-407E-A947-70E740481C1C}">
                                    <a14:useLocalDpi xmlns:a14="http://schemas.microsoft.com/office/drawing/2010/main" val="0"/>
                                  </a:ext>
                                </a:extLst>
                              </a:blip>
                              <a:srcRect l="40299" b="31631"/>
                              <a:stretch/>
                            </pic:blipFill>
                            <pic:spPr bwMode="auto">
                              <a:xfrm>
                                <a:off x="0" y="0"/>
                                <a:ext cx="3413302" cy="2931841"/>
                              </a:xfrm>
                              <a:prstGeom prst="rect">
                                <a:avLst/>
                              </a:prstGeom>
                              <a:ln>
                                <a:noFill/>
                              </a:ln>
                              <a:extLst>
                                <a:ext uri="{53640926-AAD7-44D8-BBD7-CCE9431645EC}">
                                  <a14:shadowObscured xmlns:a14="http://schemas.microsoft.com/office/drawing/2010/main"/>
                                </a:ext>
                              </a:extLst>
                            </pic:spPr>
                          </pic:pic>
                          <wpg:grpSp>
                            <wpg:cNvPr id="264" name="Group 264"/>
                            <wpg:cNvGrpSpPr/>
                            <wpg:grpSpPr>
                              <a:xfrm>
                                <a:off x="45582" y="498764"/>
                                <a:ext cx="3324259" cy="2145389"/>
                                <a:chOff x="-96922" y="-166254"/>
                                <a:chExt cx="3324259" cy="2145389"/>
                              </a:xfrm>
                            </wpg:grpSpPr>
                            <wps:wsp>
                              <wps:cNvPr id="265" name="Straight Arrow Connector 265"/>
                              <wps:cNvCnPr/>
                              <wps:spPr>
                                <a:xfrm>
                                  <a:off x="2885704" y="967839"/>
                                  <a:ext cx="5937" cy="63533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6" name="Straight Arrow Connector 266"/>
                              <wps:cNvCnPr/>
                              <wps:spPr>
                                <a:xfrm>
                                  <a:off x="237506" y="1080655"/>
                                  <a:ext cx="148219" cy="569686"/>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7" name="Straight Arrow Connector 267"/>
                              <wps:cNvCnPr/>
                              <wps:spPr>
                                <a:xfrm flipH="1">
                                  <a:off x="843148" y="279070"/>
                                  <a:ext cx="701131" cy="4571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wps:cNvCnPr/>
                              <wps:spPr>
                                <a:xfrm>
                                  <a:off x="2113808" y="148442"/>
                                  <a:ext cx="0" cy="597287"/>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Right Brace 269"/>
                              <wps:cNvSpPr/>
                              <wps:spPr>
                                <a:xfrm rot="20312226">
                                  <a:off x="1056904" y="385948"/>
                                  <a:ext cx="290945" cy="1593187"/>
                                </a:xfrm>
                                <a:prstGeom prst="righ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70" name="Text Box 270"/>
                              <wps:cNvSpPr txBox="1"/>
                              <wps:spPr>
                                <a:xfrm>
                                  <a:off x="2513929" y="644091"/>
                                  <a:ext cx="713408" cy="290945"/>
                                </a:xfrm>
                                <a:prstGeom prst="rect">
                                  <a:avLst/>
                                </a:prstGeom>
                                <a:solidFill>
                                  <a:schemeClr val="bg2"/>
                                </a:solidFill>
                                <a:ln w="6350">
                                  <a:solidFill>
                                    <a:prstClr val="black"/>
                                  </a:solidFill>
                                </a:ln>
                              </wps:spPr>
                              <wps:txbx>
                                <w:txbxContent>
                                  <w:p w:rsidR="00C319FA" w:rsidRDefault="00C319FA" w:rsidP="006C32BB">
                                    <w:r>
                                      <w:t>Laser source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71" name="Text Box 271"/>
                              <wps:cNvSpPr txBox="1"/>
                              <wps:spPr>
                                <a:xfrm>
                                  <a:off x="1989116" y="-166254"/>
                                  <a:ext cx="644353" cy="290945"/>
                                </a:xfrm>
                                <a:prstGeom prst="rect">
                                  <a:avLst/>
                                </a:prstGeom>
                                <a:solidFill>
                                  <a:schemeClr val="bg2"/>
                                </a:solidFill>
                                <a:ln w="6350">
                                  <a:solidFill>
                                    <a:prstClr val="black"/>
                                  </a:solidFill>
                                </a:ln>
                              </wps:spPr>
                              <wps:txbx>
                                <w:txbxContent>
                                  <w:p w:rsidR="00C319FA" w:rsidRDefault="00C319FA" w:rsidP="006C32BB">
                                    <w:r>
                                      <w:t>Spectrometer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72" name="Text Box 272"/>
                              <wps:cNvSpPr txBox="1"/>
                              <wps:spPr>
                                <a:xfrm>
                                  <a:off x="1573480" y="124691"/>
                                  <a:ext cx="457865" cy="290945"/>
                                </a:xfrm>
                                <a:prstGeom prst="rect">
                                  <a:avLst/>
                                </a:prstGeom>
                                <a:solidFill>
                                  <a:schemeClr val="bg2"/>
                                </a:solidFill>
                                <a:ln w="6350">
                                  <a:solidFill>
                                    <a:prstClr val="black"/>
                                  </a:solidFill>
                                </a:ln>
                              </wps:spPr>
                              <wps:txbx>
                                <w:txbxContent>
                                  <w:p w:rsidR="00C319FA" w:rsidRDefault="00C319FA" w:rsidP="006C32BB">
                                    <w:r>
                                      <w:t>Probe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73" name="Text Box 273"/>
                              <wps:cNvSpPr txBox="1"/>
                              <wps:spPr>
                                <a:xfrm>
                                  <a:off x="1438735" y="853363"/>
                                  <a:ext cx="734286" cy="290945"/>
                                </a:xfrm>
                                <a:prstGeom prst="rect">
                                  <a:avLst/>
                                </a:prstGeom>
                                <a:solidFill>
                                  <a:schemeClr val="bg2"/>
                                </a:solidFill>
                                <a:ln w="6350">
                                  <a:solidFill>
                                    <a:prstClr val="black"/>
                                  </a:solidFill>
                                </a:ln>
                              </wps:spPr>
                              <wps:txbx>
                                <w:txbxContent>
                                  <w:p w:rsidR="00C319FA" w:rsidRDefault="00C319FA" w:rsidP="006C32BB">
                                    <w:r>
                                      <w:t>Sample stand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74" name="Text Box 274"/>
                              <wps:cNvSpPr txBox="1"/>
                              <wps:spPr>
                                <a:xfrm>
                                  <a:off x="-96922" y="586888"/>
                                  <a:ext cx="482647" cy="461013"/>
                                </a:xfrm>
                                <a:prstGeom prst="rect">
                                  <a:avLst/>
                                </a:prstGeom>
                                <a:solidFill>
                                  <a:schemeClr val="bg2"/>
                                </a:solidFill>
                                <a:ln w="6350">
                                  <a:solidFill>
                                    <a:prstClr val="black"/>
                                  </a:solidFill>
                                </a:ln>
                              </wps:spPr>
                              <wps:txbx>
                                <w:txbxContent>
                                  <w:p w:rsidR="00C319FA" w:rsidRDefault="00C319FA" w:rsidP="006C32BB">
                                    <w:r>
                                      <w:t>Sample cup</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grpSp>
                        <wps:wsp>
                          <wps:cNvPr id="275" name="Text Box 275"/>
                          <wps:cNvSpPr txBox="1"/>
                          <wps:spPr>
                            <a:xfrm>
                              <a:off x="0" y="7574506"/>
                              <a:ext cx="5273675" cy="924170"/>
                            </a:xfrm>
                            <a:prstGeom prst="rect">
                              <a:avLst/>
                            </a:prstGeom>
                            <a:solidFill>
                              <a:prstClr val="white"/>
                            </a:solidFill>
                            <a:ln>
                              <a:noFill/>
                            </a:ln>
                          </wps:spPr>
                          <wps:txbx>
                            <w:txbxContent>
                              <w:p w:rsidR="00C319FA" w:rsidRPr="00C960A3" w:rsidRDefault="00C319FA">
                                <w:pPr>
                                  <w:pStyle w:val="Caption"/>
                                  <w:pPrChange w:id="379" w:author="עטרה בקל" w:date="2018-09-03T09:57:00Z">
                                    <w:pPr>
                                      <w:pStyle w:val="Caption"/>
                                      <w:jc w:val="left"/>
                                    </w:pPr>
                                  </w:pPrChange>
                                </w:pPr>
                                <w:bookmarkStart w:id="380" w:name="_Ref520641429"/>
                                <w:r w:rsidRPr="00C960A3">
                                  <w:t xml:space="preserve">Figure </w:t>
                                </w:r>
                                <w:r>
                                  <w:rPr>
                                    <w:noProof/>
                                  </w:rPr>
                                  <w:fldChar w:fldCharType="begin"/>
                                </w:r>
                                <w:r>
                                  <w:rPr>
                                    <w:noProof/>
                                  </w:rPr>
                                  <w:instrText xml:space="preserve"> SEQ Figure \* ARABIC </w:instrText>
                                </w:r>
                                <w:r>
                                  <w:rPr>
                                    <w:noProof/>
                                  </w:rPr>
                                  <w:fldChar w:fldCharType="separate"/>
                                </w:r>
                                <w:r w:rsidRPr="00C960A3">
                                  <w:rPr>
                                    <w:noProof/>
                                  </w:rPr>
                                  <w:t>5</w:t>
                                </w:r>
                                <w:r>
                                  <w:rPr>
                                    <w:noProof/>
                                  </w:rPr>
                                  <w:fldChar w:fldCharType="end"/>
                                </w:r>
                                <w:bookmarkEnd w:id="380"/>
                                <w:r w:rsidRPr="00C960A3">
                                  <w:t xml:space="preserve">. (a) A scheme of the Raman setup including excitation laser, dual fiber optics connected to a probe with focal lens and to a spectrometer, holder for the probe and sample cup. A PC controls scanning and collecting the measured spectra. (b) The Raman setup, including </w:t>
                                </w:r>
                                <w:r>
                                  <w:t>laser source, spectrometer, probe, sample cup and sample stand.</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276" name="Picture 276"/>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3649" y="534724"/>
                              <a:ext cx="5274343" cy="3462715"/>
                            </a:xfrm>
                            <a:prstGeom prst="rect">
                              <a:avLst/>
                            </a:prstGeom>
                            <a:noFill/>
                            <a:ln>
                              <a:solidFill>
                                <a:schemeClr val="tx1"/>
                              </a:solidFill>
                            </a:ln>
                          </pic:spPr>
                        </pic:pic>
                        <wps:wsp>
                          <wps:cNvPr id="277" name="Text Box 277"/>
                          <wps:cNvSpPr txBox="1"/>
                          <wps:spPr>
                            <a:xfrm>
                              <a:off x="138023" y="571601"/>
                              <a:ext cx="384394" cy="546562"/>
                            </a:xfrm>
                            <a:prstGeom prst="rect">
                              <a:avLst/>
                            </a:prstGeom>
                            <a:noFill/>
                            <a:ln w="6350">
                              <a:noFill/>
                            </a:ln>
                          </wps:spPr>
                          <wps:txbx>
                            <w:txbxContent>
                              <w:p w:rsidR="00C319FA" w:rsidRPr="0014400F" w:rsidRDefault="00C319FA" w:rsidP="006C32BB">
                                <w:pPr>
                                  <w:jc w:val="center"/>
                                  <w:rPr>
                                    <w:sz w:val="36"/>
                                    <w:szCs w:val="36"/>
                                  </w:rPr>
                                </w:pPr>
                                <w:r w:rsidRPr="0014400F">
                                  <w:rPr>
                                    <w:sz w:val="36"/>
                                    <w:szCs w:val="36"/>
                                  </w:rPr>
                                  <w:t>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78" name="Text Box 278"/>
                          <wps:cNvSpPr txBox="1"/>
                          <wps:spPr>
                            <a:xfrm>
                              <a:off x="0" y="4026090"/>
                              <a:ext cx="384394" cy="436120"/>
                            </a:xfrm>
                            <a:prstGeom prst="rect">
                              <a:avLst/>
                            </a:prstGeom>
                            <a:noFill/>
                            <a:ln w="6350">
                              <a:noFill/>
                            </a:ln>
                          </wps:spPr>
                          <wps:txbx>
                            <w:txbxContent>
                              <w:p w:rsidR="00C319FA" w:rsidRPr="0014400F" w:rsidRDefault="00C319FA" w:rsidP="006C32BB">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99DF72" id="_x0000_s1063" style="position:absolute;left:0;text-align:left;margin-left:17.05pt;margin-top:136.45pt;width:416.35pt;height:586.7pt;z-index:251657728;mso-position-vertical-relative:margin;mso-width-relative:margin;mso-height-relative:margin" coordorigin=",5347" coordsize="52879,79639"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">
                  <v:group id="Group 262" o:spid="_x0000_s1064" style="position:absolute;top:40397;width:52612;height:34627" coordsize="34133,29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Picture 263" o:spid="_x0000_s1065" type="#_x0000_t75" style="position:absolute;width:34133;height:29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">
                      <v:imagedata r:id="rId22" o:title="" cropbottom="20730f" cropleft="26410f"/>
                      <v:path arrowok="t"/>
                    </v:shape>
                    <v:group id="Group 264" o:spid="_x0000_s1066" style="position:absolute;left:455;top:4987;width:33243;height:21454" coordorigin="-969,-1662" coordsize="33242,21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Straight Arrow Connector 265" o:spid="_x0000_s1067" type="#_x0000_t32" style="position:absolute;left:28857;top:9678;width:59;height:63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" strokecolor="black [3213]" strokeweight="3pt">
                        <v:stroke endarrow="block" joinstyle="miter"/>
                      </v:shape>
                      <v:shape id="Straight Arrow Connector 266" o:spid="_x0000_s1068" type="#_x0000_t32" style="position:absolute;left:2375;top:10806;width:1482;height:56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" strokecolor="black [3213]" strokeweight="3pt">
                        <v:stroke endarrow="block" joinstyle="miter"/>
                      </v:shape>
                      <v:shape id="Straight Arrow Connector 267" o:spid="_x0000_s1069" type="#_x0000_t32" style="position:absolute;left:8431;top:2790;width:701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" strokecolor="black [3213]" strokeweight="3pt">
                        <v:stroke endarrow="block" joinstyle="miter"/>
                      </v:shape>
                      <v:shape id="Straight Arrow Connector 268" o:spid="_x0000_s1070" type="#_x0000_t32" style="position:absolute;left:21138;top:1484;width:0;height:59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" strokecolor="black [3213]" strokeweight="3pt">
                        <v:stroke endarrow="block" joinstyle="miter"/>
                      </v:shape>
                      <v:shape id="Right Brace 269" o:spid="_x0000_s1071" type="#_x0000_t88" style="position:absolute;left:10569;top:3859;width:2909;height:15932;rotation:-140659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" adj="329" strokecolor="black [3213]" strokeweight="2.25pt">
                        <v:stroke joinstyle="miter"/>
                      </v:shape>
                      <v:shape id="Text Box 270" o:spid="_x0000_s1072" type="#_x0000_t202" style="position:absolute;left:25139;top:6440;width:7134;height:2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" fillcolor="#e7e6e6 [3214]" strokeweight=".5pt">
                        <v:textbox>
                          <w:txbxContent>
                            <w:p w:rsidR="00C319FA" w:rsidRDefault="00C319FA" w:rsidP="006C32BB">
                              <w:r>
                                <w:t>Laser source</w:t>
                              </w:r>
                            </w:p>
                          </w:txbxContent>
                        </v:textbox>
                      </v:shape>
                      <v:shape id="Text Box 271" o:spid="_x0000_s1073" type="#_x0000_t202" style="position:absolute;left:19891;top:-1662;width:6443;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" fillcolor="#e7e6e6 [3214]" strokeweight=".5pt">
                        <v:textbox>
                          <w:txbxContent>
                            <w:p w:rsidR="00C319FA" w:rsidRDefault="00C319FA" w:rsidP="006C32BB">
                              <w:r>
                                <w:t>Spectrometer</w:t>
                              </w:r>
                            </w:p>
                          </w:txbxContent>
                        </v:textbox>
                      </v:shape>
                      <v:shape id="Text Box 272" o:spid="_x0000_s1074" type="#_x0000_t202" style="position:absolute;left:15734;top:1246;width:4579;height:2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" fillcolor="#e7e6e6 [3214]" strokeweight=".5pt">
                        <v:textbox>
                          <w:txbxContent>
                            <w:p w:rsidR="00C319FA" w:rsidRDefault="00C319FA" w:rsidP="006C32BB">
                              <w:r>
                                <w:t>Probe</w:t>
                              </w:r>
                            </w:p>
                          </w:txbxContent>
                        </v:textbox>
                      </v:shape>
                      <v:shape id="Text Box 273" o:spid="_x0000_s1075" type="#_x0000_t202" style="position:absolute;left:14387;top:8533;width:7343;height:2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" fillcolor="#e7e6e6 [3214]" strokeweight=".5pt">
                        <v:textbox>
                          <w:txbxContent>
                            <w:p w:rsidR="00C319FA" w:rsidRDefault="00C319FA" w:rsidP="006C32BB">
                              <w:r>
                                <w:t>Sample stand</w:t>
                              </w:r>
                            </w:p>
                          </w:txbxContent>
                        </v:textbox>
                      </v:shape>
                      <v:shape id="Text Box 274" o:spid="_x0000_s1076" type="#_x0000_t202" style="position:absolute;left:-969;top:5868;width:4826;height:4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" fillcolor="#e7e6e6 [3214]" strokeweight=".5pt">
                        <v:textbox>
                          <w:txbxContent>
                            <w:p w:rsidR="00C319FA" w:rsidRDefault="00C319FA" w:rsidP="006C32BB">
                              <w:r>
                                <w:t>Sample cup</w:t>
                              </w:r>
                            </w:p>
                          </w:txbxContent>
                        </v:textbox>
                      </v:shape>
                    </v:group>
                  </v:group>
                  <v:shape id="Text Box 275" o:spid="_x0000_s1077" type="#_x0000_t202" style="position:absolute;top:75745;width:52736;height:9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" stroked="f">
                    <v:textbox inset="0,0,0,0">
                      <w:txbxContent>
                        <w:p w:rsidR="00C319FA" w:rsidRPr="00C960A3" w:rsidRDefault="00C319FA">
                          <w:pPr>
                            <w:pStyle w:val="Caption"/>
                            <w:pPrChange w:id="381" w:author="עטרה בקל" w:date="2018-09-03T09:57:00Z">
                              <w:pPr>
                                <w:pStyle w:val="Caption"/>
                                <w:jc w:val="left"/>
                              </w:pPr>
                            </w:pPrChange>
                          </w:pPr>
                          <w:bookmarkStart w:id="382" w:name="_Ref520641429"/>
                          <w:r w:rsidRPr="00C960A3">
                            <w:t xml:space="preserve">Figure </w:t>
                          </w:r>
                          <w:r>
                            <w:rPr>
                              <w:noProof/>
                            </w:rPr>
                            <w:fldChar w:fldCharType="begin"/>
                          </w:r>
                          <w:r>
                            <w:rPr>
                              <w:noProof/>
                            </w:rPr>
                            <w:instrText xml:space="preserve"> SEQ Figure \* ARABIC </w:instrText>
                          </w:r>
                          <w:r>
                            <w:rPr>
                              <w:noProof/>
                            </w:rPr>
                            <w:fldChar w:fldCharType="separate"/>
                          </w:r>
                          <w:r w:rsidRPr="00C960A3">
                            <w:rPr>
                              <w:noProof/>
                            </w:rPr>
                            <w:t>5</w:t>
                          </w:r>
                          <w:r>
                            <w:rPr>
                              <w:noProof/>
                            </w:rPr>
                            <w:fldChar w:fldCharType="end"/>
                          </w:r>
                          <w:bookmarkEnd w:id="382"/>
                          <w:r w:rsidRPr="00C960A3">
                            <w:t xml:space="preserve">. (a) A scheme of the Raman setup including excitation laser, dual fiber optics connected to a probe with focal lens and to a spectrometer, holder for the probe and sample cup. A PC controls scanning and collecting the measured spectra. (b) The Raman setup, including </w:t>
                          </w:r>
                          <w:r>
                            <w:t>laser source, spectrometer, probe, sample cup and sample stand.</w:t>
                          </w:r>
                        </w:p>
                      </w:txbxContent>
                    </v:textbox>
                  </v:shape>
                  <v:shape id="Picture 276" o:spid="_x0000_s1078" type="#_x0000_t75" style="position:absolute;left:136;top:5347;width:52743;height:34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" stroked="t" strokecolor="black [3213]">
                    <v:imagedata r:id="rId23" o:title=""/>
                    <v:path arrowok="t"/>
                  </v:shape>
                  <v:shape id="Text Box 277" o:spid="_x0000_s1079" type="#_x0000_t202" style="position:absolute;left:1380;top:5716;width:3844;height:5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" filled="f" stroked="f" strokeweight=".5pt">
                    <v:textbox>
                      <w:txbxContent>
                        <w:p w:rsidR="00C319FA" w:rsidRPr="0014400F" w:rsidRDefault="00C319FA" w:rsidP="006C32BB">
                          <w:pPr>
                            <w:jc w:val="center"/>
                            <w:rPr>
                              <w:sz w:val="36"/>
                              <w:szCs w:val="36"/>
                            </w:rPr>
                          </w:pPr>
                          <w:r w:rsidRPr="0014400F">
                            <w:rPr>
                              <w:sz w:val="36"/>
                              <w:szCs w:val="36"/>
                            </w:rPr>
                            <w:t>a</w:t>
                          </w:r>
                        </w:p>
                      </w:txbxContent>
                    </v:textbox>
                  </v:shape>
                  <v:shape id="Text Box 278" o:spid="_x0000_s1080" type="#_x0000_t202" style="position:absolute;top:40260;width:3843;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" filled="f" stroked="f" strokeweight=".5pt">
                    <v:textbox>
                      <w:txbxContent>
                        <w:p w:rsidR="00C319FA" w:rsidRPr="0014400F" w:rsidRDefault="00C319FA" w:rsidP="006C32BB">
                          <w:pPr>
                            <w:jc w:val="center"/>
                            <w:rPr>
                              <w:sz w:val="36"/>
                              <w:szCs w:val="36"/>
                            </w:rPr>
                          </w:pPr>
                          <w:r>
                            <w:rPr>
                              <w:sz w:val="36"/>
                              <w:szCs w:val="36"/>
                            </w:rPr>
                            <w:t>b</w:t>
                          </w:r>
                        </w:p>
                      </w:txbxContent>
                    </v:textbox>
                  </v:shape>
                  <w10:wrap type="topAndBottom" anchory="margin"/>
                </v:group>
              </w:pict>
            </mc:Fallback>
          </mc:AlternateContent>
        </w:r>
        <w:r w:rsidR="00F20701" w:rsidDel="00C960A3">
          <w:delText>A</w:delText>
        </w:r>
        <w:r w:rsidR="00F20701" w:rsidRPr="000A4F61" w:rsidDel="00C960A3">
          <w:delText xml:space="preserve"> 785</w:delText>
        </w:r>
        <w:r w:rsidR="00F20701" w:rsidDel="00C960A3">
          <w:delText xml:space="preserve"> </w:delText>
        </w:r>
        <w:r w:rsidR="00F20701" w:rsidRPr="000A4F61" w:rsidDel="00C960A3">
          <w:delText xml:space="preserve">nm excitation laser was used (Ocean Optics laser module I0785MM0350MS, Ocean Optics, Largo, USA), coupled with a spectrometer (Ocean Optics QE65 Pro, Ocean Optics) </w:delText>
        </w:r>
        <w:r w:rsidR="00F20701" w:rsidDel="00C960A3">
          <w:delText xml:space="preserve">covering a wavenumber range </w:delText>
        </w:r>
        <w:r w:rsidR="00F20701" w:rsidRPr="000A4F61" w:rsidDel="00C960A3">
          <w:delText>160.7-4142.2 cm</w:delText>
        </w:r>
        <w:r w:rsidR="00F20701" w:rsidRPr="00E10320" w:rsidDel="00C960A3">
          <w:rPr>
            <w:vertAlign w:val="superscript"/>
          </w:rPr>
          <w:delText>-1</w:delText>
        </w:r>
        <w:r w:rsidR="00F20701" w:rsidRPr="000A4F61" w:rsidDel="00C960A3">
          <w:delText xml:space="preserve"> (or </w:delText>
        </w:r>
        <w:r w:rsidR="00F20701" w:rsidDel="00C960A3">
          <w:delText xml:space="preserve">the </w:delText>
        </w:r>
        <w:r w:rsidR="00F20701" w:rsidRPr="000A4F61" w:rsidDel="00C960A3">
          <w:delText>766 – 1100 nm</w:delText>
        </w:r>
        <w:r w:rsidR="00F20701" w:rsidDel="00C960A3">
          <w:delText xml:space="preserve"> wavelength range</w:delText>
        </w:r>
        <w:r w:rsidR="00F20701" w:rsidRPr="000A4F61" w:rsidDel="00C960A3">
          <w:delText>). Readings</w:delText>
        </w:r>
        <w:r w:rsidR="00F20701" w:rsidRPr="008B5025" w:rsidDel="00C960A3">
          <w:delText xml:space="preserve"> were done using a </w:delText>
        </w:r>
        <w:bookmarkStart w:id="383" w:name="_Toc520301053"/>
        <w:r w:rsidR="00F20701" w:rsidRPr="008B5025" w:rsidDel="00C960A3">
          <w:delText>stainless-steel fiber optic probe (RamanProbe II 785/12-5, InPhotonics, Norwood, USA) attached to both laser and spectrometer. All data was collected using the Ocean</w:delText>
        </w:r>
        <w:r w:rsidR="00F20701" w:rsidDel="00C960A3">
          <w:delText>V</w:delText>
        </w:r>
        <w:r w:rsidR="00F20701" w:rsidRPr="008B5025" w:rsidDel="00C960A3">
          <w:delText>iew software (version 1.52</w:delText>
        </w:r>
        <w:r w:rsidR="00F20701" w:rsidDel="00C960A3">
          <w:delText>,</w:delText>
        </w:r>
        <w:r w:rsidR="00F20701" w:rsidRPr="008B5025" w:rsidDel="00C960A3">
          <w:delText xml:space="preserve"> Ocean Optics) and exported as CSV files for further analysis</w:delText>
        </w:r>
        <w:r w:rsidR="00DD49C5" w:rsidDel="00C960A3">
          <w:delText>. The experimental setting is sho</w:delText>
        </w:r>
        <w:r w:rsidR="00C960A3" w:rsidDel="00C960A3">
          <w:delText>w</w:delText>
        </w:r>
        <w:r w:rsidR="00DD49C5" w:rsidDel="00C960A3">
          <w:delText xml:space="preserve">n in </w:delText>
        </w:r>
        <w:r w:rsidR="00F20701" w:rsidDel="00C960A3">
          <w:fldChar w:fldCharType="begin"/>
        </w:r>
        <w:r w:rsidR="00F20701" w:rsidDel="00C960A3">
          <w:delInstrText xml:space="preserve"> REF _Ref520641429 \h </w:delInstrText>
        </w:r>
        <w:r w:rsidR="00F20701" w:rsidDel="00C960A3">
          <w:fldChar w:fldCharType="separate"/>
        </w:r>
        <w:r w:rsidR="00F20701" w:rsidDel="00C960A3">
          <w:delText xml:space="preserve">Figure </w:delText>
        </w:r>
        <w:r w:rsidR="00F20701" w:rsidDel="00C960A3">
          <w:rPr>
            <w:noProof/>
          </w:rPr>
          <w:delText>5</w:delText>
        </w:r>
        <w:r w:rsidR="00F20701" w:rsidDel="00C960A3">
          <w:fldChar w:fldCharType="end"/>
        </w:r>
        <w:r w:rsidR="00F20701" w:rsidRPr="008B5025" w:rsidDel="00C960A3">
          <w:delText>.</w:delText>
        </w:r>
      </w:del>
    </w:p>
    <w:p w:rsidR="00F20701" w:rsidDel="00C960A3" w:rsidRDefault="00E31A16" w:rsidP="009E176D">
      <w:pPr>
        <w:rPr>
          <w:del w:id="384" w:author="עטרה בקל" w:date="2018-09-02T16:16:00Z"/>
        </w:rPr>
      </w:pPr>
      <w:del w:id="385" w:author="עטרה בקל" w:date="2018-09-02T16:16:00Z">
        <w:r w:rsidDel="00C960A3">
          <w:delText>S</w:delText>
        </w:r>
        <w:r w:rsidR="00F20701" w:rsidDel="00C960A3">
          <w:delText xml:space="preserve">cans were done at 350 mW for 10 seconds, with 3 immediate scans averaged (for a total of 30 seconds exposure time). Prior to scanning, the height of the probe was adjusted to the best resolution of the peaks of 100% ethanol. </w:delText>
        </w:r>
      </w:del>
      <w:ins w:id="386" w:author="Shlomo Sela" w:date="2018-08-28T09:20:00Z">
        <w:del w:id="387" w:author="עטרה בקל" w:date="2018-09-02T16:16:00Z">
          <w:r w:rsidR="006E1CFC" w:rsidDel="00C960A3">
            <w:delText>'</w:delText>
          </w:r>
        </w:del>
      </w:ins>
      <w:del w:id="388" w:author="עטרה בקל" w:date="2018-09-02T16:16:00Z">
        <w:r w:rsidR="00F20701" w:rsidDel="00C960A3">
          <w:delText>“Dark</w:delText>
        </w:r>
      </w:del>
      <w:ins w:id="389" w:author="Shlomo Sela" w:date="2018-08-28T09:20:00Z">
        <w:del w:id="390" w:author="עטרה בקל" w:date="2018-09-02T16:16:00Z">
          <w:r w:rsidR="006E1CFC" w:rsidDel="00C960A3">
            <w:delText>'</w:delText>
          </w:r>
        </w:del>
      </w:ins>
      <w:del w:id="391" w:author="עטרה בקל" w:date="2018-09-02T16:16:00Z">
        <w:r w:rsidR="00F20701" w:rsidDel="00C960A3">
          <w:delText xml:space="preserve">” </w:delText>
        </w:r>
      </w:del>
      <w:ins w:id="392" w:author="Shlomo Sela" w:date="2018-08-28T09:20:00Z">
        <w:del w:id="393" w:author="עטרה בקל" w:date="2018-09-02T16:16:00Z">
          <w:r w:rsidR="006E1CFC" w:rsidDel="00C960A3">
            <w:delText>(background? Negative control?</w:delText>
          </w:r>
        </w:del>
      </w:ins>
      <w:ins w:id="394" w:author="Shlomo Sela" w:date="2018-08-28T09:21:00Z">
        <w:del w:id="395" w:author="עטרה בקל" w:date="2018-09-02T16:16:00Z">
          <w:r w:rsidR="006E1CFC" w:rsidDel="00C960A3">
            <w:delText xml:space="preserve">) </w:delText>
          </w:r>
        </w:del>
      </w:ins>
      <w:del w:id="396" w:author="עטרה בקל" w:date="2018-09-02T16:16:00Z">
        <w:r w:rsidR="00F20701" w:rsidDel="00C960A3">
          <w:delText xml:space="preserve">scans were measured with the laser off and auto-subtracted from the data to remove machine noise. After obtaining </w:delText>
        </w:r>
      </w:del>
      <w:ins w:id="397" w:author="Shlomo Sela" w:date="2018-08-28T09:21:00Z">
        <w:del w:id="398" w:author="עטרה בקל" w:date="2018-09-02T16:16:00Z">
          <w:r w:rsidR="006E1CFC" w:rsidDel="00C960A3">
            <w:delText>'</w:delText>
          </w:r>
        </w:del>
      </w:ins>
      <w:del w:id="399" w:author="עטרה בקל" w:date="2018-09-02T16:16:00Z">
        <w:r w:rsidR="00F20701" w:rsidDel="00C960A3">
          <w:delText>“dark</w:delText>
        </w:r>
      </w:del>
      <w:ins w:id="400" w:author="Shlomo Sela" w:date="2018-08-28T09:21:00Z">
        <w:del w:id="401" w:author="עטרה בקל" w:date="2018-09-02T16:16:00Z">
          <w:r w:rsidR="006E1CFC" w:rsidDel="00C960A3">
            <w:delText>'</w:delText>
          </w:r>
        </w:del>
      </w:ins>
      <w:del w:id="402" w:author="עטרה בקל" w:date="2018-09-02T16:16:00Z">
        <w:r w:rsidR="00F20701" w:rsidDel="00C960A3">
          <w:delText>” scans and adjusting probe height, the scanning procedure involved cleaning the loading aluminum cup (</w:delText>
        </w:r>
        <w:r w:rsidR="00F20701" w:rsidDel="00C960A3">
          <w:fldChar w:fldCharType="begin"/>
        </w:r>
        <w:r w:rsidR="00F20701" w:rsidDel="00C960A3">
          <w:delInstrText xml:space="preserve"> REF _Ref520641429 \h </w:delInstrText>
        </w:r>
        <w:r w:rsidR="00F20701" w:rsidDel="00C960A3">
          <w:fldChar w:fldCharType="separate"/>
        </w:r>
        <w:r w:rsidR="00F20701" w:rsidDel="00C960A3">
          <w:delText xml:space="preserve">Figure </w:delText>
        </w:r>
        <w:r w:rsidR="00F20701" w:rsidDel="00C960A3">
          <w:rPr>
            <w:noProof/>
          </w:rPr>
          <w:delText>5</w:delText>
        </w:r>
        <w:r w:rsidR="00F20701" w:rsidDel="00C960A3">
          <w:fldChar w:fldCharType="end"/>
        </w:r>
        <w:r w:rsidR="00F20701" w:rsidDel="00C960A3">
          <w:delText xml:space="preserve">) with 100% ethanol and </w:delText>
        </w:r>
      </w:del>
      <w:ins w:id="403" w:author="Shlomo Sela" w:date="2018-08-28T09:21:00Z">
        <w:del w:id="404" w:author="עטרה בקל" w:date="2018-09-02T16:16:00Z">
          <w:r w:rsidR="006E1CFC" w:rsidDel="00C960A3">
            <w:delText>appropriate</w:delText>
          </w:r>
        </w:del>
      </w:ins>
      <w:del w:id="405" w:author="עטרה בקל" w:date="2018-09-02T16:16:00Z">
        <w:r w:rsidR="00F20701" w:rsidDel="00C960A3">
          <w:delText>delicate task wipers (</w:delText>
        </w:r>
        <w:r w:rsidR="00F20701" w:rsidRPr="00FB1B9B" w:rsidDel="00C960A3">
          <w:delText>Kimberly-Clark</w:delText>
        </w:r>
        <w:r w:rsidR="00F20701" w:rsidDel="00C960A3">
          <w:delText xml:space="preserve">, Irving, USA) and loading 150µL of aqueous bacterial suspensions onto the cup. The </w:delText>
        </w:r>
        <w:r w:rsidR="00B1701D" w:rsidDel="00C960A3">
          <w:delText>sample</w:delText>
        </w:r>
        <w:r w:rsidR="00F20701" w:rsidDel="00C960A3">
          <w:delText xml:space="preserve"> cup was then placed under the probe and brought to </w:delText>
        </w:r>
      </w:del>
      <w:ins w:id="406" w:author="Shlomo Sela" w:date="2018-08-28T09:22:00Z">
        <w:del w:id="407" w:author="עטרה בקל" w:date="2018-09-02T16:16:00Z">
          <w:r w:rsidR="006E1CFC" w:rsidDel="00C960A3">
            <w:delText xml:space="preserve">the </w:delText>
          </w:r>
        </w:del>
      </w:ins>
      <w:del w:id="408" w:author="עטרה בקל" w:date="2018-09-02T16:16:00Z">
        <w:r w:rsidR="00F20701" w:rsidDel="00C960A3">
          <w:delText>correct height with all light sealed out</w:delText>
        </w:r>
      </w:del>
      <w:ins w:id="409" w:author="Shlomo Sela" w:date="2018-08-28T09:23:00Z">
        <w:del w:id="410" w:author="עטרה בקל" w:date="2018-09-02T16:16:00Z">
          <w:r w:rsidR="006E1CFC" w:rsidDel="00C960A3">
            <w:delText xml:space="preserve"> (off?)</w:delText>
          </w:r>
        </w:del>
      </w:ins>
      <w:del w:id="411" w:author="עטרה בקל" w:date="2018-09-02T16:16:00Z">
        <w:r w:rsidR="00F20701" w:rsidDel="00C960A3">
          <w:delText xml:space="preserve">. At this </w:delText>
        </w:r>
        <w:r w:rsidR="00400B4D" w:rsidDel="00C960A3">
          <w:delText>stage,</w:delText>
        </w:r>
        <w:r w:rsidR="00F20701" w:rsidDel="00C960A3">
          <w:delText xml:space="preserve"> the laser </w:delText>
        </w:r>
      </w:del>
      <w:ins w:id="412" w:author="Shlomo Sela" w:date="2018-08-28T09:23:00Z">
        <w:del w:id="413" w:author="עטרה בקל" w:date="2018-09-02T16:16:00Z">
          <w:r w:rsidR="006E1CFC" w:rsidDel="00C960A3">
            <w:delText xml:space="preserve">was </w:delText>
          </w:r>
        </w:del>
      </w:ins>
      <w:del w:id="414" w:author="עטרה בקל" w:date="2018-09-02T16:16:00Z">
        <w:r w:rsidR="00F20701" w:rsidDel="00C960A3">
          <w:delText>would be turned on and the scan will commence</w:delText>
        </w:r>
      </w:del>
      <w:ins w:id="415" w:author="Shlomo Sela" w:date="2018-08-28T09:23:00Z">
        <w:del w:id="416" w:author="עטרה בקל" w:date="2018-09-02T16:16:00Z">
          <w:r w:rsidR="006E1CFC" w:rsidDel="00C960A3">
            <w:delText xml:space="preserve"> for xx minutes?</w:delText>
          </w:r>
        </w:del>
      </w:ins>
      <w:del w:id="417" w:author="עטרה בקל" w:date="2018-09-02T16:16:00Z">
        <w:r w:rsidR="00F20701" w:rsidDel="00C960A3">
          <w:delText>. After each scan the cup was cleaned and reloaded</w:delText>
        </w:r>
      </w:del>
      <w:ins w:id="418" w:author="Shlomo Sela" w:date="2018-08-28T09:24:00Z">
        <w:del w:id="419" w:author="עטרה בקל" w:date="2018-09-02T16:16:00Z">
          <w:r w:rsidR="006E1CFC" w:rsidDel="00C960A3">
            <w:delText xml:space="preserve"> with a new sample</w:delText>
          </w:r>
        </w:del>
      </w:ins>
      <w:del w:id="420" w:author="עטרה בקל" w:date="2018-09-02T16:16:00Z">
        <w:r w:rsidR="00F20701" w:rsidDel="00C960A3">
          <w:delText>. Each sample was separately loaded 3-5 times (depending on the experiment) and scanned.</w:delText>
        </w:r>
      </w:del>
    </w:p>
    <w:p w:rsidR="00F20701" w:rsidRPr="00164AFC" w:rsidRDefault="00F20701" w:rsidP="00872721">
      <w:pPr>
        <w:pStyle w:val="Heading2"/>
        <w:numPr>
          <w:ilvl w:val="2"/>
          <w:numId w:val="31"/>
        </w:numPr>
        <w:rPr>
          <w:b w:val="0"/>
          <w:bCs w:val="0"/>
          <w:highlight w:val="green"/>
          <w:rPrChange w:id="421" w:author="Shlomo Sela" w:date="2018-09-04T12:38:00Z">
            <w:rPr>
              <w:b w:val="0"/>
              <w:bCs w:val="0"/>
            </w:rPr>
          </w:rPrChange>
        </w:rPr>
      </w:pPr>
      <w:bookmarkStart w:id="422" w:name="_Toc520301041"/>
      <w:bookmarkStart w:id="423" w:name="_Toc520664312"/>
      <w:bookmarkStart w:id="424" w:name="_Toc522802737"/>
      <w:bookmarkStart w:id="425" w:name="_Toc520301054"/>
      <w:bookmarkEnd w:id="383"/>
      <w:r w:rsidRPr="00164AFC">
        <w:rPr>
          <w:b w:val="0"/>
          <w:bCs w:val="0"/>
          <w:highlight w:val="green"/>
          <w:rPrChange w:id="426" w:author="Shlomo Sela" w:date="2018-09-04T12:38:00Z">
            <w:rPr>
              <w:b w:val="0"/>
              <w:bCs w:val="0"/>
            </w:rPr>
          </w:rPrChange>
        </w:rPr>
        <w:t xml:space="preserve">Survival </w:t>
      </w:r>
      <w:ins w:id="427" w:author="Shlomo Sela" w:date="2018-08-28T09:28:00Z">
        <w:r w:rsidR="00D379A8" w:rsidRPr="00164AFC">
          <w:rPr>
            <w:b w:val="0"/>
            <w:bCs w:val="0"/>
            <w:highlight w:val="green"/>
            <w:rPrChange w:id="428" w:author="Shlomo Sela" w:date="2018-09-04T12:38:00Z">
              <w:rPr>
                <w:b w:val="0"/>
                <w:bCs w:val="0"/>
              </w:rPr>
            </w:rPrChange>
          </w:rPr>
          <w:t xml:space="preserve">of bacteria during </w:t>
        </w:r>
      </w:ins>
      <w:del w:id="429" w:author="Shlomo Sela" w:date="2018-08-28T09:29:00Z">
        <w:r w:rsidRPr="00164AFC" w:rsidDel="00D379A8">
          <w:rPr>
            <w:b w:val="0"/>
            <w:bCs w:val="0"/>
            <w:highlight w:val="green"/>
            <w:rPrChange w:id="430" w:author="Shlomo Sela" w:date="2018-09-04T12:38:00Z">
              <w:rPr>
                <w:b w:val="0"/>
                <w:bCs w:val="0"/>
              </w:rPr>
            </w:rPrChange>
          </w:rPr>
          <w:delText xml:space="preserve">test under </w:delText>
        </w:r>
      </w:del>
      <w:r w:rsidRPr="00164AFC">
        <w:rPr>
          <w:b w:val="0"/>
          <w:bCs w:val="0"/>
          <w:highlight w:val="green"/>
          <w:rPrChange w:id="431" w:author="Shlomo Sela" w:date="2018-09-04T12:38:00Z">
            <w:rPr>
              <w:b w:val="0"/>
              <w:bCs w:val="0"/>
            </w:rPr>
          </w:rPrChange>
        </w:rPr>
        <w:t>sample preparation</w:t>
      </w:r>
      <w:ins w:id="432" w:author="Shlomo Sela" w:date="2018-08-28T09:29:00Z">
        <w:r w:rsidR="00D379A8" w:rsidRPr="00164AFC">
          <w:rPr>
            <w:b w:val="0"/>
            <w:bCs w:val="0"/>
            <w:highlight w:val="green"/>
            <w:rPrChange w:id="433" w:author="Shlomo Sela" w:date="2018-09-04T12:38:00Z">
              <w:rPr>
                <w:b w:val="0"/>
                <w:bCs w:val="0"/>
              </w:rPr>
            </w:rPrChange>
          </w:rPr>
          <w:t xml:space="preserve"> and Raman reading</w:t>
        </w:r>
      </w:ins>
      <w:del w:id="434" w:author="Shlomo Sela" w:date="2018-08-28T09:29:00Z">
        <w:r w:rsidRPr="00164AFC" w:rsidDel="00D379A8">
          <w:rPr>
            <w:b w:val="0"/>
            <w:bCs w:val="0"/>
            <w:highlight w:val="green"/>
            <w:rPrChange w:id="435" w:author="Shlomo Sela" w:date="2018-09-04T12:38:00Z">
              <w:rPr>
                <w:b w:val="0"/>
                <w:bCs w:val="0"/>
              </w:rPr>
            </w:rPrChange>
          </w:rPr>
          <w:delText>, transfer and radiation</w:delText>
        </w:r>
      </w:del>
      <w:bookmarkEnd w:id="422"/>
      <w:bookmarkEnd w:id="423"/>
      <w:bookmarkEnd w:id="424"/>
    </w:p>
    <w:p w:rsidR="00F20701" w:rsidRPr="00062468" w:rsidRDefault="00F20701">
      <w:pPr>
        <w:rPr>
          <w:sz w:val="24"/>
          <w:szCs w:val="24"/>
        </w:rPr>
      </w:pPr>
      <w:r>
        <w:t xml:space="preserve">In order to verify that irradiation by the 785 nm laser does </w:t>
      </w:r>
      <w:r w:rsidRPr="00164AFC">
        <w:rPr>
          <w:highlight w:val="yellow"/>
          <w:rPrChange w:id="436" w:author="Shlomo Sela" w:date="2018-09-04T12:36:00Z">
            <w:rPr/>
          </w:rPrChange>
        </w:rPr>
        <w:t>not compromise cell viability</w:t>
      </w:r>
      <w:ins w:id="437" w:author="Shlomo Sela" w:date="2018-09-04T12:36:00Z">
        <w:r w:rsidR="00164AFC">
          <w:t xml:space="preserve">—chemical </w:t>
        </w:r>
        <w:r w:rsidR="00164AFC" w:rsidRPr="00164AFC">
          <w:rPr>
            <w:highlight w:val="yellow"/>
            <w:rPrChange w:id="438" w:author="Shlomo Sela" w:date="2018-09-04T12:36:00Z">
              <w:rPr/>
            </w:rPrChange>
          </w:rPr>
          <w:t>cccontent/burning</w:t>
        </w:r>
      </w:ins>
      <w:r>
        <w:t xml:space="preserve">, a sample of </w:t>
      </w:r>
      <w:del w:id="439" w:author="Shlomo Sela" w:date="2018-08-28T09:29:00Z">
        <w:r w:rsidRPr="00817D99" w:rsidDel="00D379A8">
          <w:delText>water</w:delText>
        </w:r>
        <w:r w:rsidDel="00D379A8">
          <w:delText xml:space="preserve"> with </w:delText>
        </w:r>
      </w:del>
      <w:r>
        <w:t>10</w:t>
      </w:r>
      <w:r w:rsidRPr="00111D8B">
        <w:rPr>
          <w:vertAlign w:val="superscript"/>
        </w:rPr>
        <w:t>8</w:t>
      </w:r>
      <w:r>
        <w:t xml:space="preserve"> CFU/ml</w:t>
      </w:r>
      <w:ins w:id="440" w:author="Shlomo Sela" w:date="2018-08-28T09:29:00Z">
        <w:r w:rsidR="00D379A8">
          <w:t xml:space="preserve"> water of</w:t>
        </w:r>
      </w:ins>
      <w:r>
        <w:t xml:space="preserve"> </w:t>
      </w:r>
      <w:r>
        <w:rPr>
          <w:i/>
          <w:iCs/>
        </w:rPr>
        <w:t xml:space="preserve">E. coli </w:t>
      </w:r>
      <w:r>
        <w:t xml:space="preserve">and </w:t>
      </w:r>
      <w:commentRangeStart w:id="441"/>
      <w:commentRangeStart w:id="442"/>
      <w:r>
        <w:t>a sample of clean water</w:t>
      </w:r>
      <w:commentRangeEnd w:id="441"/>
      <w:r w:rsidR="00D379A8">
        <w:rPr>
          <w:rStyle w:val="CommentReference"/>
          <w:rFonts w:eastAsia="Calibri"/>
        </w:rPr>
        <w:commentReference w:id="441"/>
      </w:r>
      <w:commentRangeEnd w:id="442"/>
      <w:r w:rsidR="00C960A3">
        <w:rPr>
          <w:rStyle w:val="CommentReference"/>
          <w:rFonts w:eastAsia="Calibri"/>
        </w:rPr>
        <w:commentReference w:id="442"/>
      </w:r>
      <w:r>
        <w:t xml:space="preserve"> were placed in a </w:t>
      </w:r>
      <w:r w:rsidR="00B1701D">
        <w:t>sample</w:t>
      </w:r>
      <w:r>
        <w:t xml:space="preserve"> cup and irradiated by laser for 30 seconds. After that, the samples were </w:t>
      </w:r>
      <w:r w:rsidR="00D379A8">
        <w:t xml:space="preserve">serially </w:t>
      </w:r>
      <w:r>
        <w:t xml:space="preserve">diluted and plated on </w:t>
      </w:r>
      <w:r w:rsidR="00D379A8">
        <w:t xml:space="preserve">LB </w:t>
      </w:r>
      <w:r>
        <w:t xml:space="preserve">agar plates. </w:t>
      </w:r>
      <w:r w:rsidRPr="002C43E6">
        <w:t xml:space="preserve">The plates were incubated for 24 hours </w:t>
      </w:r>
      <w:r w:rsidR="00D379A8">
        <w:t>at</w:t>
      </w:r>
      <w:r w:rsidRPr="002C43E6">
        <w:t xml:space="preserve"> 37°C and colonies were counted.</w:t>
      </w:r>
    </w:p>
    <w:p w:rsidR="00F20701" w:rsidRPr="006C254B" w:rsidRDefault="00F20701" w:rsidP="007F0F28">
      <w:pPr>
        <w:pStyle w:val="Heading2"/>
        <w:numPr>
          <w:ilvl w:val="1"/>
          <w:numId w:val="31"/>
        </w:numPr>
        <w:ind w:left="426" w:hanging="426"/>
      </w:pPr>
      <w:bookmarkStart w:id="443" w:name="_Toc520301057"/>
      <w:bookmarkStart w:id="444" w:name="_Toc520664316"/>
      <w:bookmarkStart w:id="445" w:name="_Toc522802738"/>
      <w:bookmarkEnd w:id="425"/>
      <w:r w:rsidRPr="006C254B">
        <w:t xml:space="preserve">Fluorescence </w:t>
      </w:r>
      <w:r>
        <w:t>spectroscopy measurements</w:t>
      </w:r>
      <w:bookmarkEnd w:id="443"/>
      <w:bookmarkEnd w:id="444"/>
      <w:bookmarkEnd w:id="445"/>
    </w:p>
    <w:p w:rsidR="00F20701" w:rsidRDefault="00F20701" w:rsidP="009E176D">
      <w:r w:rsidRPr="00AD7130">
        <w:t xml:space="preserve">Fluorescence spectra of </w:t>
      </w:r>
      <w:r>
        <w:t>water</w:t>
      </w:r>
      <w:r w:rsidRPr="00AD7130">
        <w:t xml:space="preserve"> samples were measured with an RF-5301PC spectrofluorometer (Shimadzu, </w:t>
      </w:r>
      <w:r>
        <w:t xml:space="preserve">Kyoto, </w:t>
      </w:r>
      <w:r w:rsidRPr="00AD7130">
        <w:t xml:space="preserve">Japan) equipped with 150-W Xenon lamp (Ushio Inc., </w:t>
      </w:r>
      <w:r>
        <w:t xml:space="preserve">Tokyo, </w:t>
      </w:r>
      <w:r w:rsidRPr="00AD7130">
        <w:t xml:space="preserve">Japan) as described by Borisover et al. (2009, 2011). </w:t>
      </w:r>
      <w:r w:rsidRPr="006C254B">
        <w:t>Prior to scanning</w:t>
      </w:r>
      <w:r w:rsidR="002B0088">
        <w:t>,</w:t>
      </w:r>
      <w:r w:rsidRPr="006C254B">
        <w:t xml:space="preserve"> the water</w:t>
      </w:r>
      <w:r>
        <w:t xml:space="preserve"> sample</w:t>
      </w:r>
      <w:r w:rsidR="00B4562E">
        <w:t>s</w:t>
      </w:r>
      <w:r w:rsidRPr="006C254B">
        <w:t xml:space="preserve"> </w:t>
      </w:r>
      <w:r w:rsidR="00B4562E">
        <w:t>were</w:t>
      </w:r>
      <w:r w:rsidR="002B0088">
        <w:t xml:space="preserve"> allowed to equilibrate to</w:t>
      </w:r>
      <w:r w:rsidRPr="006C254B">
        <w:t xml:space="preserve"> room</w:t>
      </w:r>
      <w:r w:rsidR="00B4562E">
        <w:t>-</w:t>
      </w:r>
      <w:r w:rsidRPr="006C254B">
        <w:t>temp</w:t>
      </w:r>
      <w:r w:rsidR="00B4562E">
        <w:t>erature (</w:t>
      </w:r>
      <w:r w:rsidR="00B4562E" w:rsidRPr="00AD7130">
        <w:t>2</w:t>
      </w:r>
      <w:r w:rsidR="00B4562E">
        <w:t>2</w:t>
      </w:r>
      <w:r w:rsidR="00B4562E" w:rsidRPr="00AD7130">
        <w:t>±</w:t>
      </w:r>
      <w:r w:rsidR="00445A70">
        <w:t>3</w:t>
      </w:r>
      <w:r w:rsidR="00B4562E" w:rsidRPr="00AD7130">
        <w:t>°C</w:t>
      </w:r>
      <w:r w:rsidR="00B4562E">
        <w:t>)</w:t>
      </w:r>
      <w:r w:rsidRPr="006C254B">
        <w:t xml:space="preserve"> for </w:t>
      </w:r>
      <w:r w:rsidR="00B4562E">
        <w:t>~</w:t>
      </w:r>
      <w:r w:rsidRPr="006C254B">
        <w:t xml:space="preserve">3 hours. </w:t>
      </w:r>
      <w:r w:rsidRPr="00AD7130">
        <w:t xml:space="preserve">The cuvette used was the standard quartz cell (Hellma, </w:t>
      </w:r>
      <w:r w:rsidRPr="00AE6D7A">
        <w:t>Müllheim</w:t>
      </w:r>
      <w:r>
        <w:t>, Germany)</w:t>
      </w:r>
      <w:r w:rsidRPr="00AD7130">
        <w:t xml:space="preserve"> having a path length of 10</w:t>
      </w:r>
      <w:r>
        <w:t xml:space="preserve"> </w:t>
      </w:r>
      <w:r w:rsidRPr="00AD7130">
        <w:t xml:space="preserve">mm and chamber volume of 3,500 </w:t>
      </w:r>
      <w:r w:rsidRPr="00AD7130">
        <w:rPr>
          <w:rFonts w:cs="Calibri" w:hint="eastAsia"/>
          <w:rtl/>
        </w:rPr>
        <w:t>μ</w:t>
      </w:r>
      <w:r w:rsidRPr="00AD7130">
        <w:t xml:space="preserve">L. </w:t>
      </w:r>
      <w:r>
        <w:t>Scanning was done</w:t>
      </w:r>
      <w:r w:rsidRPr="00AD7130">
        <w:t xml:space="preserve"> at 2</w:t>
      </w:r>
      <w:r>
        <w:t>2</w:t>
      </w:r>
      <w:r w:rsidRPr="00AD7130">
        <w:t xml:space="preserve">±2°C. Fluorescence emission spectra between 220 and </w:t>
      </w:r>
      <w:r>
        <w:t>450</w:t>
      </w:r>
      <w:r w:rsidRPr="00AD7130">
        <w:t xml:space="preserve"> nm were collected at 2-nm increments, with excitation wavelengths ranging </w:t>
      </w:r>
      <w:r w:rsidRPr="00696058">
        <w:t>from 210 to 400 nm at 5-nm increments. Scanning rate per map was about 2.5 minutes and the excitation and emission optical slits were set to 10 nm. Instrument stability was controlled by measuring the intensity of the Raman peak of water at excitation wavelength at 275 nm and</w:t>
      </w:r>
      <w:r w:rsidRPr="00AD7130">
        <w:t xml:space="preserve"> emission wavelength at 305</w:t>
      </w:r>
      <w:r w:rsidR="002B0088">
        <w:t xml:space="preserve"> </w:t>
      </w:r>
      <w:r w:rsidRPr="00AD7130">
        <w:t>nm</w:t>
      </w:r>
      <w:r>
        <w:t>. C</w:t>
      </w:r>
      <w:r w:rsidRPr="006C254B">
        <w:t>uvette</w:t>
      </w:r>
      <w:r>
        <w:t>s</w:t>
      </w:r>
      <w:r w:rsidRPr="006C254B">
        <w:t xml:space="preserve"> </w:t>
      </w:r>
      <w:r>
        <w:t>were washed 3 times</w:t>
      </w:r>
      <w:r w:rsidRPr="006C254B">
        <w:t xml:space="preserve"> with </w:t>
      </w:r>
      <w:r>
        <w:t>HPLC-grade</w:t>
      </w:r>
      <w:r w:rsidRPr="006C254B">
        <w:t xml:space="preserve"> water before the beginning of </w:t>
      </w:r>
      <w:r>
        <w:t>scanning</w:t>
      </w:r>
      <w:r w:rsidRPr="006C254B">
        <w:t xml:space="preserve">, and washed by </w:t>
      </w:r>
      <w:r>
        <w:t>6</w:t>
      </w:r>
      <w:r w:rsidRPr="006C254B">
        <w:t xml:space="preserve"> ml of </w:t>
      </w:r>
      <w:ins w:id="446" w:author="Shlomo Sela" w:date="2018-09-04T12:40:00Z">
        <w:r w:rsidR="000377F3">
          <w:t xml:space="preserve">the </w:t>
        </w:r>
      </w:ins>
      <w:commentRangeStart w:id="447"/>
      <w:commentRangeStart w:id="448"/>
      <w:r w:rsidRPr="006C254B">
        <w:t xml:space="preserve">sample water </w:t>
      </w:r>
      <w:commentRangeEnd w:id="447"/>
      <w:r w:rsidR="00B4562E">
        <w:rPr>
          <w:rStyle w:val="CommentReference"/>
          <w:rFonts w:eastAsia="Calibri"/>
        </w:rPr>
        <w:commentReference w:id="447"/>
      </w:r>
      <w:commentRangeEnd w:id="448"/>
      <w:r w:rsidR="00445A70">
        <w:rPr>
          <w:rStyle w:val="CommentReference"/>
          <w:rFonts w:eastAsia="Calibri"/>
        </w:rPr>
        <w:commentReference w:id="448"/>
      </w:r>
      <w:r w:rsidRPr="006C254B">
        <w:t>between each scan</w:t>
      </w:r>
      <w:r>
        <w:t>.</w:t>
      </w:r>
      <w:r w:rsidRPr="006C254B">
        <w:t xml:space="preserve"> </w:t>
      </w:r>
      <w:r w:rsidR="00B4562E">
        <w:t>Three</w:t>
      </w:r>
      <w:r w:rsidR="00B4562E" w:rsidRPr="006C254B">
        <w:t xml:space="preserve"> </w:t>
      </w:r>
      <w:r w:rsidRPr="006C254B">
        <w:t xml:space="preserve">ml </w:t>
      </w:r>
      <w:r>
        <w:t xml:space="preserve">of sample water </w:t>
      </w:r>
      <w:r w:rsidRPr="006C254B">
        <w:t>were loaded for scanning. The cuvette was</w:t>
      </w:r>
      <w:r w:rsidR="00B4562E">
        <w:t xml:space="preserve"> always</w:t>
      </w:r>
      <w:r w:rsidRPr="006C254B">
        <w:t xml:space="preserve"> aligned to the same side for scanning.</w:t>
      </w:r>
      <w:r>
        <w:t xml:space="preserve"> Water samples were scanned as is and after filtration using a 0.45 µm syringe filter (Durapore</w:t>
      </w:r>
      <w:r w:rsidRPr="0075658A">
        <w:rPr>
          <w:vertAlign w:val="superscript"/>
        </w:rPr>
        <w:t>©</w:t>
      </w:r>
      <w:r>
        <w:t>, Millex (Merck), Darmstadt, Germany)</w:t>
      </w:r>
      <w:r w:rsidR="00B4562E">
        <w:t xml:space="preserve"> to remove bacteria and other suspended particles</w:t>
      </w:r>
      <w:r>
        <w:t xml:space="preserve">. Prior to filtration, 15 ml of </w:t>
      </w:r>
      <w:r w:rsidR="00B4562E">
        <w:t xml:space="preserve">the </w:t>
      </w:r>
      <w:r>
        <w:t xml:space="preserve">sample water were used to wash the filter. Each </w:t>
      </w:r>
      <w:r w:rsidR="00B4562E">
        <w:t xml:space="preserve">water </w:t>
      </w:r>
      <w:r>
        <w:t>sample was scanned twice</w:t>
      </w:r>
      <w:r w:rsidR="00B4562E">
        <w:t>, i</w:t>
      </w:r>
      <w:r>
        <w:t>.e.</w:t>
      </w:r>
      <w:r w:rsidR="00B4562E">
        <w:t>,</w:t>
      </w:r>
      <w:r>
        <w:t xml:space="preserve"> </w:t>
      </w:r>
      <w:r w:rsidR="00B4562E">
        <w:t>2</w:t>
      </w:r>
      <w:r>
        <w:t xml:space="preserve"> </w:t>
      </w:r>
      <w:r w:rsidR="009E176D">
        <w:t xml:space="preserve">independent </w:t>
      </w:r>
      <w:r w:rsidR="00B4562E">
        <w:t xml:space="preserve">samples of </w:t>
      </w:r>
      <w:r>
        <w:t xml:space="preserve">3ml). </w:t>
      </w:r>
    </w:p>
    <w:p w:rsidR="00F20701" w:rsidRDefault="00F20701" w:rsidP="007F0F28">
      <w:pPr>
        <w:pStyle w:val="Heading2"/>
        <w:numPr>
          <w:ilvl w:val="1"/>
          <w:numId w:val="31"/>
        </w:numPr>
        <w:ind w:left="426" w:hanging="426"/>
      </w:pPr>
      <w:bookmarkStart w:id="449" w:name="_Toc522802739"/>
      <w:bookmarkStart w:id="450" w:name="_Toc520301059"/>
      <w:bookmarkStart w:id="451" w:name="_Toc520664318"/>
      <w:r>
        <w:t>Statistical analysis</w:t>
      </w:r>
      <w:bookmarkEnd w:id="449"/>
    </w:p>
    <w:p w:rsidR="00F20701" w:rsidRPr="0075658A" w:rsidRDefault="00F20701" w:rsidP="007F0F28">
      <w:pPr>
        <w:pStyle w:val="Heading2"/>
        <w:numPr>
          <w:ilvl w:val="2"/>
          <w:numId w:val="31"/>
        </w:numPr>
        <w:rPr>
          <w:b w:val="0"/>
          <w:bCs w:val="0"/>
        </w:rPr>
      </w:pPr>
      <w:bookmarkStart w:id="452" w:name="_Toc522802740"/>
      <w:r w:rsidRPr="0075658A">
        <w:rPr>
          <w:b w:val="0"/>
          <w:bCs w:val="0"/>
        </w:rPr>
        <w:t>Mathematical sample preparation – preprocessing</w:t>
      </w:r>
      <w:bookmarkEnd w:id="450"/>
      <w:bookmarkEnd w:id="451"/>
      <w:bookmarkEnd w:id="452"/>
    </w:p>
    <w:p w:rsidR="00F20701" w:rsidRDefault="00F20701" w:rsidP="007F0F28">
      <w:r>
        <w:t xml:space="preserve">Data preparation for the analysis needs preprocessing. We first optimized our protocol to find the best preprocessing procedure by the following procedures: </w:t>
      </w:r>
    </w:p>
    <w:p w:rsidR="00F20701" w:rsidRDefault="00F20701" w:rsidP="007F0F28">
      <w:pPr>
        <w:pStyle w:val="ListParagraph"/>
        <w:numPr>
          <w:ilvl w:val="0"/>
          <w:numId w:val="9"/>
        </w:numPr>
      </w:pPr>
      <w:r>
        <w:t xml:space="preserve">Signals recorded </w:t>
      </w:r>
      <w:r w:rsidRPr="0075658A">
        <w:t>were normalized. Normalization</w:t>
      </w:r>
      <w:r>
        <w:t>, i.e., a ratio of signal to a set point, minimizes the interferences</w:t>
      </w:r>
      <w:r w:rsidR="009E176D">
        <w:t>,</w:t>
      </w:r>
      <w:r>
        <w:t xml:space="preserve"> which may originate from variation of ambient temperature, lamp intensity and other factors supposed to affect similarly the signal and the reference point. In the Raman </w:t>
      </w:r>
      <w:r w:rsidR="00F55ACB">
        <w:t>experiments,</w:t>
      </w:r>
      <w:r>
        <w:t xml:space="preserve"> this was done by dividing all intensities in the spectra by the maximum point in the spectra, thus achieving a range of 0-1 for all data points, while retaining the relations between different peaks. In the fluorescence </w:t>
      </w:r>
      <w:r w:rsidR="00F55ACB">
        <w:t>measurements,</w:t>
      </w:r>
      <w:r>
        <w:t xml:space="preserve"> this was done by dividing the signal to the Raman signal of water. Normalization was done using Excel software (Excel 2016, Microsoft, Redmond, WA, USA).</w:t>
      </w:r>
    </w:p>
    <w:p w:rsidR="00F20701" w:rsidRDefault="00F20701" w:rsidP="007F0F28">
      <w:pPr>
        <w:pStyle w:val="ListParagraph"/>
      </w:pPr>
    </w:p>
    <w:p w:rsidR="00F20701" w:rsidRDefault="00F20701" w:rsidP="00045B19">
      <w:pPr>
        <w:pStyle w:val="ListParagraph"/>
        <w:numPr>
          <w:ilvl w:val="0"/>
          <w:numId w:val="9"/>
        </w:numPr>
      </w:pPr>
      <w:r>
        <w:t>Centering and scaling processes were done automatically using the JMP software (J</w:t>
      </w:r>
      <w:r w:rsidRPr="008946D9">
        <w:t xml:space="preserve">MP®, Version </w:t>
      </w:r>
      <w:r>
        <w:t>13 Pro</w:t>
      </w:r>
      <w:r w:rsidR="00045B19">
        <w:t xml:space="preserve">, </w:t>
      </w:r>
      <w:r w:rsidRPr="008946D9">
        <w:t>SAS Ins</w:t>
      </w:r>
      <w:r>
        <w:t>titute Inc., Cary, US) prior to running the PLS analysis. These procedures are commonly used in the PLS analysis and reduce noise to enable better fitting of the model (Geladi and Kowalski 1986).</w:t>
      </w:r>
    </w:p>
    <w:p w:rsidR="00F20701" w:rsidRDefault="00F20701" w:rsidP="007F0F28">
      <w:pPr>
        <w:pStyle w:val="ListParagraph"/>
      </w:pPr>
    </w:p>
    <w:p w:rsidR="00F20701" w:rsidRDefault="00F20701" w:rsidP="007F0F28">
      <w:pPr>
        <w:pStyle w:val="ListParagraph"/>
        <w:numPr>
          <w:ilvl w:val="0"/>
          <w:numId w:val="9"/>
        </w:numPr>
      </w:pPr>
      <w:r>
        <w:t>Signal weighing was performed by using the 1/signal and log</w:t>
      </w:r>
      <w:r>
        <w:rPr>
          <w:vertAlign w:val="subscript"/>
        </w:rPr>
        <w:t>10</w:t>
      </w:r>
      <w:r>
        <w:t>(1/signal values. This procedure serves</w:t>
      </w:r>
      <w:r w:rsidRPr="00F40523">
        <w:t xml:space="preserve"> to increase weak signals</w:t>
      </w:r>
      <w:r>
        <w:t xml:space="preserve"> and uncover more information about a sample (Mizrah 2007). Weighed signals were calculated using Excel software.</w:t>
      </w:r>
    </w:p>
    <w:p w:rsidR="00F20701" w:rsidRDefault="00F20701" w:rsidP="007F0F28">
      <w:pPr>
        <w:pStyle w:val="ListParagraph"/>
      </w:pPr>
    </w:p>
    <w:p w:rsidR="00F20701" w:rsidRDefault="00F20701" w:rsidP="007F0F28">
      <w:pPr>
        <w:pStyle w:val="ListParagraph"/>
        <w:numPr>
          <w:ilvl w:val="0"/>
          <w:numId w:val="9"/>
        </w:numPr>
      </w:pPr>
      <w:r>
        <w:t>The 1</w:t>
      </w:r>
      <w:r w:rsidRPr="00F40523">
        <w:rPr>
          <w:vertAlign w:val="superscript"/>
        </w:rPr>
        <w:t>st</w:t>
      </w:r>
      <w:r>
        <w:t xml:space="preserve"> derivative of spectra was obtained in order to amplify the trends in the data. It was done by calculating signal</w:t>
      </w:r>
      <w:r w:rsidR="00A9491C">
        <w:rPr>
          <w:vertAlign w:val="subscript"/>
        </w:rPr>
        <w:t xml:space="preserve"> </w:t>
      </w:r>
      <w:r>
        <w:rPr>
          <w:vertAlign w:val="subscript"/>
        </w:rPr>
        <w:t>Em(n)</w:t>
      </w:r>
      <w:r>
        <w:t>-signal</w:t>
      </w:r>
      <w:r w:rsidR="00A9491C">
        <w:rPr>
          <w:vertAlign w:val="subscript"/>
        </w:rPr>
        <w:t xml:space="preserve"> </w:t>
      </w:r>
      <w:r>
        <w:rPr>
          <w:vertAlign w:val="subscript"/>
        </w:rPr>
        <w:t>Em(n-1)</w:t>
      </w:r>
      <w:r>
        <w:t>. The first data point in each spectrum was assigned "0", as for this point signal</w:t>
      </w:r>
      <w:r w:rsidR="00A9491C">
        <w:rPr>
          <w:vertAlign w:val="subscript"/>
        </w:rPr>
        <w:t xml:space="preserve"> </w:t>
      </w:r>
      <w:r w:rsidRPr="000252A1">
        <w:rPr>
          <w:vertAlign w:val="subscript"/>
        </w:rPr>
        <w:t>em(n-1)</w:t>
      </w:r>
      <w:r>
        <w:t xml:space="preserve"> does not exist. The </w:t>
      </w:r>
      <w:r w:rsidR="00A9491C">
        <w:t>first</w:t>
      </w:r>
      <w:r>
        <w:t xml:space="preserve"> derivative of spectra was calculated using Excel software.</w:t>
      </w:r>
    </w:p>
    <w:p w:rsidR="00F20701" w:rsidRDefault="00F20701" w:rsidP="007F0F28">
      <w:pPr>
        <w:ind w:left="360"/>
      </w:pPr>
      <w:r>
        <w:t>In order to analyze only fluorescence data, all data-points in the EEMs where the excitation wavelength is longer than the emission wavelength were removed.</w:t>
      </w:r>
    </w:p>
    <w:p w:rsidR="00F20701" w:rsidRPr="00231FE7" w:rsidRDefault="00F20701" w:rsidP="007F0F28">
      <w:r>
        <w:t>The preprocessing method with the highest R</w:t>
      </w:r>
      <w:r>
        <w:rPr>
          <w:vertAlign w:val="superscript"/>
        </w:rPr>
        <w:t>2</w:t>
      </w:r>
      <w:r>
        <w:t xml:space="preserve"> was chosen for further analysis. In case of equal R</w:t>
      </w:r>
      <w:r>
        <w:rPr>
          <w:vertAlign w:val="superscript"/>
        </w:rPr>
        <w:t>2</w:t>
      </w:r>
      <w:r>
        <w:t xml:space="preserve"> values, the method with the lowest RMSE was chosen</w:t>
      </w:r>
      <w:r w:rsidR="00A9491C">
        <w:t>.</w:t>
      </w:r>
    </w:p>
    <w:p w:rsidR="00F20701" w:rsidRPr="00DB3404" w:rsidRDefault="00F20701" w:rsidP="009E176D">
      <w:pPr>
        <w:pStyle w:val="Heading2"/>
        <w:numPr>
          <w:ilvl w:val="2"/>
          <w:numId w:val="31"/>
        </w:numPr>
        <w:rPr>
          <w:b w:val="0"/>
          <w:bCs w:val="0"/>
        </w:rPr>
      </w:pPr>
      <w:bookmarkStart w:id="453" w:name="_Toc522802741"/>
      <w:r w:rsidRPr="00DB3404">
        <w:rPr>
          <w:b w:val="0"/>
          <w:bCs w:val="0"/>
        </w:rPr>
        <w:t>Partial Least Squares treatment of the collected spectral data</w:t>
      </w:r>
      <w:bookmarkEnd w:id="453"/>
    </w:p>
    <w:p w:rsidR="00F20701" w:rsidRDefault="00F20701" w:rsidP="007F0F28">
      <w:r>
        <w:t>All statistical analysis was done using J</w:t>
      </w:r>
      <w:r w:rsidRPr="008946D9">
        <w:t xml:space="preserve">MP®, Version </w:t>
      </w:r>
      <w:r>
        <w:t>13 Pro</w:t>
      </w:r>
      <w:r w:rsidRPr="008946D9">
        <w:t xml:space="preserve"> </w:t>
      </w:r>
      <w:r>
        <w:t>(</w:t>
      </w:r>
      <w:r w:rsidRPr="008946D9">
        <w:t>SAS Ins</w:t>
      </w:r>
      <w:r>
        <w:t>titute Inc., Cary, US). In this work Partial Least Squares (PLS) NIPALS algorithm (Nonlinear Iterative P</w:t>
      </w:r>
      <w:r w:rsidRPr="008946D9">
        <w:t>artial Least Squares)</w:t>
      </w:r>
      <w:r>
        <w:t xml:space="preserve"> was used to both quantify and classify bacteria. Classification was done using a Partial Least Squares Discriminant Analysis (PLS</w:t>
      </w:r>
      <w:r w:rsidR="00E87082">
        <w:t>-</w:t>
      </w:r>
      <w:r>
        <w:t xml:space="preserve">DA) option. Each PLS model consists of several latent variables (LV) or factors. The number of latent variables </w:t>
      </w:r>
      <w:r w:rsidRPr="00B8450B">
        <w:t>represent</w:t>
      </w:r>
      <w:r>
        <w:t>s</w:t>
      </w:r>
      <w:r w:rsidRPr="00B8450B">
        <w:t xml:space="preserve"> the complexity of the model, a general rule of thumb is that LVs of a good model should be between 3-10 (Geladi and Kowalski, 1986</w:t>
      </w:r>
      <w:r w:rsidRPr="006B6E3D">
        <w:t>)</w:t>
      </w:r>
      <w:r w:rsidRPr="00696058">
        <w:t>. Variable importance (VI) is a measure of the importance of each variable in the model for the predictive ability. It is calculated</w:t>
      </w:r>
      <w:r>
        <w:t xml:space="preserve"> </w:t>
      </w:r>
      <w:r w:rsidRPr="00B8450B">
        <w:t>by sum of the decrease in error when split by a variable</w:t>
      </w:r>
      <w:r>
        <w:t xml:space="preserve"> (Wold 2001). For the analysis of EEMs, it was required to reduce the dimensionality of the data from 3-dimentional- to 2-dimentional-martrices, since PLS can only work with 2-dimentional data. For this purpose, each excitation-emission wavelength pair was given an index number and the EEM was transformed into a table of indices (excitation-emission wavelength pair) and emission intensities prior to modelling.</w:t>
      </w:r>
    </w:p>
    <w:p w:rsidR="00F20701" w:rsidRDefault="00F20701" w:rsidP="007F0F28">
      <w:r>
        <w:t>Further, square of regression coefficients (R</w:t>
      </w:r>
      <w:r w:rsidRPr="00B8450B">
        <w:rPr>
          <w:vertAlign w:val="superscript"/>
        </w:rPr>
        <w:t>2</w:t>
      </w:r>
      <w:r>
        <w:t xml:space="preserve">); a measure of model correlation with actual values and Root Mean Square Errors (RMSE); a measurement of the model's error rate in the units of measurement were calculated using JMP software. RMSE was calculated according to </w:t>
      </w:r>
      <w:r>
        <w:fldChar w:fldCharType="begin"/>
      </w:r>
      <w:r>
        <w:instrText xml:space="preserve"> REF _Ref521490690 \h </w:instrText>
      </w:r>
      <w:r>
        <w:fldChar w:fldCharType="separate"/>
      </w:r>
      <w:r>
        <w:t xml:space="preserve">Equation </w:t>
      </w:r>
      <w:r>
        <w:rPr>
          <w:noProof/>
        </w:rPr>
        <w:t>2</w:t>
      </w:r>
      <w:r>
        <w:fldChar w:fldCharType="end"/>
      </w:r>
      <w:r>
        <w:t xml:space="preserve"> </w:t>
      </w:r>
      <w:r>
        <w:rPr>
          <w:noProof/>
        </w:rPr>
        <w:t>(Fearn, 2002)</w:t>
      </w:r>
      <w:r>
        <w:t>.</w:t>
      </w:r>
    </w:p>
    <w:p w:rsidR="00F20701" w:rsidRDefault="00F20701" w:rsidP="001F0186">
      <w:pPr>
        <w:pStyle w:val="Caption"/>
      </w:pPr>
      <w:bookmarkStart w:id="454" w:name="_Ref521490690"/>
      <w:r>
        <w:t xml:space="preserve">Equation </w:t>
      </w:r>
      <w:r w:rsidR="00C319FA">
        <w:rPr>
          <w:noProof/>
        </w:rPr>
        <w:fldChar w:fldCharType="begin"/>
      </w:r>
      <w:r w:rsidR="00C319FA">
        <w:rPr>
          <w:noProof/>
        </w:rPr>
        <w:instrText xml:space="preserve"> SEQ Equation \* ARABIC </w:instrText>
      </w:r>
      <w:r w:rsidR="00C319FA">
        <w:rPr>
          <w:noProof/>
        </w:rPr>
        <w:fldChar w:fldCharType="separate"/>
      </w:r>
      <w:r>
        <w:rPr>
          <w:noProof/>
        </w:rPr>
        <w:t>2</w:t>
      </w:r>
      <w:r w:rsidR="00C319FA">
        <w:rPr>
          <w:noProof/>
        </w:rPr>
        <w:fldChar w:fldCharType="end"/>
      </w:r>
      <w:bookmarkEnd w:id="454"/>
      <w:r>
        <w:rPr>
          <w:noProof/>
        </w:rPr>
        <w:t xml:space="preserve"> - calculation of Root Mean Square of Error (RMSE)</w:t>
      </w:r>
    </w:p>
    <w:p w:rsidR="00F20701" w:rsidRDefault="00F20701" w:rsidP="00A93D91">
      <m:oMathPara>
        <m:oMath>
          <m:r>
            <w:rPr>
              <w:rFonts w:ascii="Cambria Math" w:hAnsi="Cambria Math"/>
            </w:rPr>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i</m:t>
                              </m:r>
                            </m:e>
                            <m:sub>
                              <m:r>
                                <w:rPr>
                                  <w:rFonts w:ascii="Cambria Math" w:hAnsi="Cambria Math"/>
                                </w:rPr>
                                <m:t>real</m:t>
                              </m:r>
                            </m:sub>
                          </m:sSub>
                          <m:r>
                            <w:rPr>
                              <w:rFonts w:ascii="Cambria Math" w:hAnsi="Cambria Math"/>
                            </w:rPr>
                            <m:t xml:space="preserve"> -Y</m:t>
                          </m:r>
                          <m:sSub>
                            <m:sSubPr>
                              <m:ctrlPr>
                                <w:rPr>
                                  <w:rFonts w:ascii="Cambria Math" w:hAnsi="Cambria Math"/>
                                  <w:i/>
                                </w:rPr>
                              </m:ctrlPr>
                            </m:sSubPr>
                            <m:e>
                              <m:r>
                                <w:rPr>
                                  <w:rFonts w:ascii="Cambria Math" w:hAnsi="Cambria Math"/>
                                </w:rPr>
                                <m:t>i</m:t>
                              </m:r>
                            </m:e>
                            <m:sub>
                              <m:r>
                                <w:rPr>
                                  <w:rFonts w:ascii="Cambria Math" w:hAnsi="Cambria Math"/>
                                </w:rPr>
                                <m:t>predicted</m:t>
                              </m:r>
                            </m:sub>
                          </m:sSub>
                          <m:r>
                            <w:rPr>
                              <w:rFonts w:ascii="Cambria Math" w:hAnsi="Cambria Math"/>
                            </w:rPr>
                            <m:t xml:space="preserve"> </m:t>
                          </m:r>
                        </m:e>
                      </m:d>
                    </m:e>
                    <m:sup>
                      <m:r>
                        <w:rPr>
                          <w:rFonts w:ascii="Cambria Math" w:hAnsi="Cambria Math"/>
                        </w:rPr>
                        <m:t>2</m:t>
                      </m:r>
                    </m:sup>
                  </m:sSup>
                </m:num>
                <m:den>
                  <m:r>
                    <w:rPr>
                      <w:rFonts w:ascii="Cambria Math" w:hAnsi="Cambria Math"/>
                    </w:rPr>
                    <m:t>n</m:t>
                  </m:r>
                </m:den>
              </m:f>
            </m:e>
          </m:rad>
        </m:oMath>
      </m:oMathPara>
    </w:p>
    <w:p w:rsidR="00E926D0" w:rsidRDefault="00F20701" w:rsidP="00A9491C">
      <w:r>
        <w:t>Statistical significance was computed using JMP software. Statistical significance was analyzed by using the Student's t-test and Wilcoxon rank-sum test (also known as the Mann-Whitney test). In order to test whether the variance of two groups is equal, Levene's test was used. Throughout the study, statistical significance was required to be p&lt;0.01. Cohen's kappa coefficient</w:t>
      </w:r>
      <w:r w:rsidR="00A9491C" w:rsidRPr="00A9491C">
        <w:t xml:space="preserve"> </w:t>
      </w:r>
      <w:r w:rsidR="00A9491C">
        <w:t>was also calculated using JMP</w:t>
      </w:r>
      <w:r>
        <w:t xml:space="preserve">, </w:t>
      </w:r>
      <w:r w:rsidR="00A9491C">
        <w:t>as</w:t>
      </w:r>
      <w:r>
        <w:t xml:space="preserve"> a measure of the agreement between </w:t>
      </w:r>
      <w:r w:rsidR="00A9491C">
        <w:t>two</w:t>
      </w:r>
      <w:r>
        <w:t xml:space="preserve"> methods for </w:t>
      </w:r>
      <w:r w:rsidR="00E31A16">
        <w:t>measurement.</w:t>
      </w:r>
    </w:p>
    <w:p w:rsidR="00E926D0" w:rsidRDefault="00E926D0">
      <w:pPr>
        <w:spacing w:before="0" w:after="160" w:line="259" w:lineRule="auto"/>
        <w:jc w:val="left"/>
      </w:pPr>
      <w:r>
        <w:br w:type="page"/>
      </w:r>
    </w:p>
    <w:p w:rsidR="00F20701" w:rsidRDefault="00F20701" w:rsidP="007F0F28">
      <w:pPr>
        <w:pStyle w:val="Heading1"/>
        <w:numPr>
          <w:ilvl w:val="0"/>
          <w:numId w:val="31"/>
        </w:numPr>
      </w:pPr>
      <w:bookmarkStart w:id="455" w:name="_Toc520220770"/>
      <w:bookmarkStart w:id="456" w:name="_Toc520664320"/>
      <w:bookmarkStart w:id="457" w:name="_Toc522802742"/>
      <w:r>
        <w:t>Results</w:t>
      </w:r>
      <w:bookmarkEnd w:id="455"/>
      <w:bookmarkEnd w:id="456"/>
      <w:r>
        <w:t xml:space="preserve"> and discussion</w:t>
      </w:r>
      <w:bookmarkEnd w:id="457"/>
    </w:p>
    <w:p w:rsidR="00F20701" w:rsidRDefault="00F20701" w:rsidP="002A7B99">
      <w:pPr>
        <w:pStyle w:val="Heading2"/>
        <w:numPr>
          <w:ilvl w:val="1"/>
          <w:numId w:val="35"/>
        </w:numPr>
      </w:pPr>
      <w:bookmarkStart w:id="458" w:name="_Toc520664321"/>
      <w:bookmarkStart w:id="459" w:name="_Toc522802743"/>
      <w:r>
        <w:t>Use of Raman Spectroscopy</w:t>
      </w:r>
      <w:bookmarkEnd w:id="458"/>
      <w:r>
        <w:t xml:space="preserve"> for quantification of </w:t>
      </w:r>
      <w:r w:rsidR="002A7B99">
        <w:t xml:space="preserve">bacteria </w:t>
      </w:r>
      <w:r>
        <w:t>and species differentiation</w:t>
      </w:r>
      <w:bookmarkEnd w:id="459"/>
    </w:p>
    <w:p w:rsidR="00F20701" w:rsidRDefault="00F20701" w:rsidP="002A7B99">
      <w:r w:rsidRPr="00F60AA6">
        <w:rPr>
          <w:noProof/>
          <w:lang w:eastAsia="en-US"/>
        </w:rPr>
        <mc:AlternateContent>
          <mc:Choice Requires="wpg">
            <w:drawing>
              <wp:anchor distT="0" distB="0" distL="114300" distR="114300" simplePos="0" relativeHeight="251639296" behindDoc="0" locked="0" layoutInCell="1" allowOverlap="1" wp14:anchorId="3A7052F3" wp14:editId="022B038E">
                <wp:simplePos x="0" y="0"/>
                <wp:positionH relativeFrom="margin">
                  <wp:align>right</wp:align>
                </wp:positionH>
                <wp:positionV relativeFrom="paragraph">
                  <wp:posOffset>1085850</wp:posOffset>
                </wp:positionV>
                <wp:extent cx="5274310" cy="2571115"/>
                <wp:effectExtent l="0" t="0" r="2540" b="635"/>
                <wp:wrapTopAndBottom/>
                <wp:docPr id="37" name="Group 37"/>
                <wp:cNvGraphicFramePr/>
                <a:graphic xmlns:a="http://schemas.openxmlformats.org/drawingml/2006/main">
                  <a:graphicData uri="http://schemas.microsoft.com/office/word/2010/wordprocessingGroup">
                    <wpg:wgp>
                      <wpg:cNvGrpSpPr/>
                      <wpg:grpSpPr>
                        <a:xfrm>
                          <a:off x="0" y="0"/>
                          <a:ext cx="5274310" cy="2571115"/>
                          <a:chOff x="0" y="0"/>
                          <a:chExt cx="5274310" cy="2572007"/>
                        </a:xfrm>
                      </wpg:grpSpPr>
                      <pic:pic xmlns:pic="http://schemas.openxmlformats.org/drawingml/2006/picture">
                        <pic:nvPicPr>
                          <pic:cNvPr id="38" name="Picture 3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4310" cy="2438400"/>
                          </a:xfrm>
                          <a:prstGeom prst="rect">
                            <a:avLst/>
                          </a:prstGeom>
                        </pic:spPr>
                      </pic:pic>
                      <pic:pic xmlns:pic="http://schemas.openxmlformats.org/drawingml/2006/picture">
                        <pic:nvPicPr>
                          <pic:cNvPr id="39" name="Picture 39"/>
                          <pic:cNvPicPr>
                            <a:picLocks noChangeAspect="1"/>
                          </pic:cNvPicPr>
                        </pic:nvPicPr>
                        <pic:blipFill rotWithShape="1">
                          <a:blip r:embed="rId24">
                            <a:extLst>
                              <a:ext uri="{28A0092B-C50C-407E-A947-70E740481C1C}">
                                <a14:useLocalDpi xmlns:a14="http://schemas.microsoft.com/office/drawing/2010/main" val="0"/>
                              </a:ext>
                            </a:extLst>
                          </a:blip>
                          <a:srcRect l="38008" t="95015" r="40375"/>
                          <a:stretch/>
                        </pic:blipFill>
                        <pic:spPr bwMode="auto">
                          <a:xfrm>
                            <a:off x="1543050" y="2327929"/>
                            <a:ext cx="2294066" cy="244078"/>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D5C2F50" id="Group 37" o:spid="_x0000_s1026" style="position:absolute;margin-left:364.1pt;margin-top:85.5pt;width:415.3pt;height:202.45pt;z-index:251639296;mso-position-horizontal:right;mso-position-horizontal-relative:margin;mso-width-relative:margin;mso-height-relative:margin" coordsize="52743,25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">
                <v:shape id="Picture 38" o:spid="_x0000_s1027" type="#_x0000_t75" style="position:absolute;width:52743;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">
                  <v:imagedata r:id="rId25" o:title=""/>
                  <v:path arrowok="t"/>
                </v:shape>
                <v:shape id="Picture 39" o:spid="_x0000_s1028" type="#_x0000_t75" style="position:absolute;left:15430;top:23279;width:22941;height:2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">
                  <v:imagedata r:id="rId25" o:title="" croptop="62269f" cropleft="24909f" cropright="26460f"/>
                  <v:path arrowok="t"/>
                </v:shape>
                <w10:wrap type="topAndBottom" anchorx="margin"/>
              </v:group>
            </w:pict>
          </mc:Fallback>
        </mc:AlternateContent>
      </w:r>
      <w:r w:rsidRPr="00F60AA6">
        <w:rPr>
          <w:noProof/>
          <w:lang w:eastAsia="en-US"/>
        </w:rPr>
        <mc:AlternateContent>
          <mc:Choice Requires="wps">
            <w:drawing>
              <wp:anchor distT="0" distB="0" distL="114300" distR="114300" simplePos="0" relativeHeight="251640320" behindDoc="0" locked="0" layoutInCell="1" allowOverlap="1" wp14:anchorId="473418CE" wp14:editId="34A875D9">
                <wp:simplePos x="0" y="0"/>
                <wp:positionH relativeFrom="column">
                  <wp:posOffset>0</wp:posOffset>
                </wp:positionH>
                <wp:positionV relativeFrom="paragraph">
                  <wp:posOffset>3656330</wp:posOffset>
                </wp:positionV>
                <wp:extent cx="527431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C319FA" w:rsidRPr="004E713F" w:rsidRDefault="00C319FA" w:rsidP="001F0186">
                            <w:pPr>
                              <w:pStyle w:val="Caption"/>
                              <w:rPr>
                                <w:noProof/>
                              </w:rPr>
                            </w:pPr>
                            <w:bookmarkStart w:id="460" w:name="_Ref520641491"/>
                            <w:bookmarkStart w:id="461" w:name="_Toc520445485"/>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460"/>
                            <w:r>
                              <w:rPr>
                                <w:noProof/>
                              </w:rPr>
                              <w:t>. An example of the Raman spectra of  clean double-distilled water, E. coli at a concentration of 10</w:t>
                            </w:r>
                            <w:r>
                              <w:rPr>
                                <w:noProof/>
                                <w:vertAlign w:val="superscript"/>
                              </w:rPr>
                              <w:t>8</w:t>
                            </w:r>
                            <w:r>
                              <w:rPr>
                                <w:noProof/>
                              </w:rPr>
                              <w:t xml:space="preserve"> and B. subtilis at a concentration of 10</w:t>
                            </w:r>
                            <w:r>
                              <w:rPr>
                                <w:noProof/>
                                <w:vertAlign w:val="superscript"/>
                              </w:rPr>
                              <w:t>7</w:t>
                            </w:r>
                            <w:r>
                              <w:rPr>
                                <w:noProof/>
                              </w:rPr>
                              <w:t xml:space="preserve"> CFU/ml. Excitation is by 785 nm laser, for 5 seconds, 3 scans were averaged.</w:t>
                            </w:r>
                            <w:bookmarkEnd w:id="461"/>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73418CE" id="Text Box 36" o:spid="_x0000_s1081" type="#_x0000_t202" style="position:absolute;left:0;text-align:left;margin-left:0;margin-top:287.9pt;width:415.3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uf3MAIAAGcEAAAOAAAAZHJzL2Uyb0RvYy54bWysVE1v2zAMvQ/YfxB0X5yPNS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" stroked="f">
                <v:textbox style="mso-fit-shape-to-text:t" inset="0,0,0,0">
                  <w:txbxContent>
                    <w:p w:rsidR="00C319FA" w:rsidRPr="004E713F" w:rsidRDefault="00C319FA" w:rsidP="001F0186">
                      <w:pPr>
                        <w:pStyle w:val="Caption"/>
                        <w:rPr>
                          <w:noProof/>
                        </w:rPr>
                      </w:pPr>
                      <w:bookmarkStart w:id="462" w:name="_Ref520641491"/>
                      <w:bookmarkStart w:id="463" w:name="_Toc520445485"/>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462"/>
                      <w:r>
                        <w:rPr>
                          <w:noProof/>
                        </w:rPr>
                        <w:t>. An example of the Raman spectra of  clean double-distilled water, E. coli at a concentration of 10</w:t>
                      </w:r>
                      <w:r>
                        <w:rPr>
                          <w:noProof/>
                          <w:vertAlign w:val="superscript"/>
                        </w:rPr>
                        <w:t>8</w:t>
                      </w:r>
                      <w:r>
                        <w:rPr>
                          <w:noProof/>
                        </w:rPr>
                        <w:t xml:space="preserve"> and B. subtilis at a concentration of 10</w:t>
                      </w:r>
                      <w:r>
                        <w:rPr>
                          <w:noProof/>
                          <w:vertAlign w:val="superscript"/>
                        </w:rPr>
                        <w:t>7</w:t>
                      </w:r>
                      <w:r>
                        <w:rPr>
                          <w:noProof/>
                        </w:rPr>
                        <w:t xml:space="preserve"> CFU/ml. Excitation is by 785 nm laser, for 5 seconds, 3 scans were averaged.</w:t>
                      </w:r>
                      <w:bookmarkEnd w:id="463"/>
                    </w:p>
                  </w:txbxContent>
                </v:textbox>
                <w10:wrap type="topAndBottom"/>
              </v:shape>
            </w:pict>
          </mc:Fallback>
        </mc:AlternateContent>
      </w:r>
      <w:r w:rsidRPr="00F60AA6">
        <w:t xml:space="preserve">Initially, aqueous suspensions of </w:t>
      </w:r>
      <w:r w:rsidRPr="00F60AA6">
        <w:rPr>
          <w:i/>
          <w:iCs/>
        </w:rPr>
        <w:t>E. coli, B. subtilis</w:t>
      </w:r>
      <w:r w:rsidRPr="00F60AA6">
        <w:t xml:space="preserve"> and </w:t>
      </w:r>
      <w:r w:rsidR="002A7B99">
        <w:t xml:space="preserve">pure </w:t>
      </w:r>
      <w:r w:rsidRPr="00F60AA6">
        <w:t>water were scanned using a low-resolution Raman spectrometer, with laser excitation of 785 nm, in an attempt to identify indicative peaks for bacteria. The data did not show any significant peaks or areas of major deviation between the bacteria suspensions and the water samples, even at a concentration of 10</w:t>
      </w:r>
      <w:r w:rsidRPr="00F60AA6">
        <w:rPr>
          <w:vertAlign w:val="superscript"/>
        </w:rPr>
        <w:t>8</w:t>
      </w:r>
      <w:r>
        <w:t xml:space="preserve"> and 10</w:t>
      </w:r>
      <w:r>
        <w:rPr>
          <w:vertAlign w:val="superscript"/>
        </w:rPr>
        <w:t>7</w:t>
      </w:r>
      <w:r>
        <w:t xml:space="preserve"> CFU/ml</w:t>
      </w:r>
      <w:r w:rsidR="002A7B99">
        <w:t xml:space="preserve"> for E. coli and B. subtilis, respectively</w:t>
      </w:r>
      <w:r>
        <w:t xml:space="preserve"> (</w:t>
      </w:r>
      <w:r>
        <w:fldChar w:fldCharType="begin"/>
      </w:r>
      <w:r>
        <w:instrText xml:space="preserve"> REF _Ref520641491 \h </w:instrText>
      </w:r>
      <w:r>
        <w:fldChar w:fldCharType="separate"/>
      </w:r>
      <w:r>
        <w:t xml:space="preserve">Figure </w:t>
      </w:r>
      <w:r>
        <w:rPr>
          <w:noProof/>
        </w:rPr>
        <w:t>6</w:t>
      </w:r>
      <w:r>
        <w:fldChar w:fldCharType="end"/>
      </w:r>
      <w:r>
        <w:t xml:space="preserve">). </w:t>
      </w:r>
      <w:r>
        <w:rPr>
          <w:lang w:val="en-GB"/>
        </w:rPr>
        <w:t xml:space="preserve">This is </w:t>
      </w:r>
      <w:r w:rsidR="002A7B99">
        <w:rPr>
          <w:lang w:val="en-GB"/>
        </w:rPr>
        <w:t xml:space="preserve">probably </w:t>
      </w:r>
      <w:r>
        <w:rPr>
          <w:lang w:val="en-GB"/>
        </w:rPr>
        <w:t xml:space="preserve">because the Raman signal of bacteria is very weak and </w:t>
      </w:r>
      <w:commentRangeStart w:id="464"/>
      <w:r>
        <w:rPr>
          <w:lang w:val="en-GB"/>
        </w:rPr>
        <w:t>complex</w:t>
      </w:r>
      <w:commentRangeEnd w:id="464"/>
      <w:r w:rsidR="002A7B99">
        <w:rPr>
          <w:rStyle w:val="CommentReference"/>
          <w:rFonts w:eastAsia="Calibri"/>
        </w:rPr>
        <w:commentReference w:id="464"/>
      </w:r>
      <w:r>
        <w:rPr>
          <w:lang w:val="en-GB"/>
        </w:rPr>
        <w:t xml:space="preserve">, and even at high </w:t>
      </w:r>
      <w:commentRangeStart w:id="465"/>
      <w:r w:rsidR="002A7B99">
        <w:rPr>
          <w:lang w:val="en-GB"/>
        </w:rPr>
        <w:t xml:space="preserve">bacterial </w:t>
      </w:r>
      <w:commentRangeEnd w:id="465"/>
      <w:r w:rsidR="00A37413">
        <w:rPr>
          <w:rStyle w:val="CommentReference"/>
          <w:rFonts w:eastAsia="Calibri"/>
        </w:rPr>
        <w:commentReference w:id="465"/>
      </w:r>
      <w:commentRangeStart w:id="466"/>
      <w:commentRangeStart w:id="467"/>
      <w:r>
        <w:rPr>
          <w:lang w:val="en-GB"/>
        </w:rPr>
        <w:t xml:space="preserve">concentrations the chance of a Raman scatter occurring at a frequency which can be clearly visible using a low-resolution </w:t>
      </w:r>
      <w:commentRangeEnd w:id="466"/>
      <w:r w:rsidR="00A37413">
        <w:rPr>
          <w:rStyle w:val="CommentReference"/>
          <w:rFonts w:eastAsia="Calibri"/>
        </w:rPr>
        <w:commentReference w:id="466"/>
      </w:r>
      <w:commentRangeEnd w:id="467"/>
      <w:r w:rsidR="00445A70">
        <w:rPr>
          <w:rStyle w:val="CommentReference"/>
          <w:rFonts w:eastAsia="Calibri"/>
        </w:rPr>
        <w:commentReference w:id="467"/>
      </w:r>
      <w:r>
        <w:rPr>
          <w:lang w:val="en-GB"/>
        </w:rPr>
        <w:t xml:space="preserve">instrument is low </w:t>
      </w:r>
      <w:r>
        <w:rPr>
          <w:noProof/>
          <w:lang w:val="en-GB"/>
        </w:rPr>
        <w:t>(Jarvis et al., 2006; Schmilovitch et al., 2005)</w:t>
      </w:r>
      <w:r>
        <w:rPr>
          <w:lang w:val="en-GB"/>
        </w:rPr>
        <w:t>.</w:t>
      </w:r>
    </w:p>
    <w:p w:rsidR="00F20701" w:rsidRDefault="00A37413" w:rsidP="00A37413">
      <w:r>
        <w:t>A</w:t>
      </w:r>
      <w:r w:rsidR="00F20701">
        <w:t xml:space="preserve">ttempts have been made to improve the </w:t>
      </w:r>
      <w:commentRangeStart w:id="468"/>
      <w:commentRangeStart w:id="469"/>
      <w:r w:rsidR="00F20701">
        <w:t>spectrum</w:t>
      </w:r>
      <w:commentRangeEnd w:id="468"/>
      <w:r>
        <w:rPr>
          <w:rStyle w:val="CommentReference"/>
          <w:rFonts w:eastAsia="Calibri"/>
        </w:rPr>
        <w:commentReference w:id="468"/>
      </w:r>
      <w:commentRangeEnd w:id="469"/>
      <w:r w:rsidR="00445A70">
        <w:rPr>
          <w:rStyle w:val="CommentReference"/>
          <w:rFonts w:eastAsia="Calibri"/>
        </w:rPr>
        <w:commentReference w:id="469"/>
      </w:r>
      <w:r w:rsidR="00F20701">
        <w:t xml:space="preserve">, by increasing </w:t>
      </w:r>
      <w:r w:rsidR="00445A70">
        <w:t>integration</w:t>
      </w:r>
      <w:r>
        <w:t xml:space="preserve"> </w:t>
      </w:r>
      <w:r w:rsidR="00F20701">
        <w:t>time, cooling the samples to 4°C</w:t>
      </w:r>
      <w:r>
        <w:t>,</w:t>
      </w:r>
      <w:r w:rsidR="00F20701">
        <w:t xml:space="preserve"> or boiling the samples to lyse the cells</w:t>
      </w:r>
      <w:r>
        <w:t xml:space="preserve"> and expose the intracellular content, which might better respond to Raman (</w:t>
      </w:r>
      <w:r w:rsidR="00445A70">
        <w:t xml:space="preserve">Premasiri et al. </w:t>
      </w:r>
      <w:r w:rsidR="00445A70" w:rsidRPr="000377F3">
        <w:rPr>
          <w:highlight w:val="green"/>
          <w:rPrChange w:id="470" w:author="Shlomo Sela" w:date="2018-09-04T12:44:00Z">
            <w:rPr/>
          </w:rPrChange>
        </w:rPr>
        <w:t>2017</w:t>
      </w:r>
      <w:ins w:id="471" w:author="עטרה בקל" w:date="2018-09-02T16:29:00Z">
        <w:r w:rsidR="0050715F" w:rsidRPr="000377F3">
          <w:rPr>
            <w:highlight w:val="green"/>
            <w:rPrChange w:id="472" w:author="Shlomo Sela" w:date="2018-09-04T12:44:00Z">
              <w:rPr/>
            </w:rPrChange>
          </w:rPr>
          <w:t xml:space="preserve">, </w:t>
        </w:r>
      </w:ins>
      <w:r w:rsidRPr="000377F3">
        <w:rPr>
          <w:highlight w:val="green"/>
          <w:rPrChange w:id="473" w:author="Shlomo Sela" w:date="2018-09-04T12:44:00Z">
            <w:rPr/>
          </w:rPrChange>
        </w:rPr>
        <w:t>)</w:t>
      </w:r>
      <w:r w:rsidR="00F20701" w:rsidRPr="000377F3">
        <w:rPr>
          <w:highlight w:val="green"/>
          <w:rPrChange w:id="474" w:author="Shlomo Sela" w:date="2018-09-04T12:44:00Z">
            <w:rPr/>
          </w:rPrChange>
        </w:rPr>
        <w:t>.</w:t>
      </w:r>
      <w:r w:rsidR="00F20701">
        <w:t xml:space="preserve"> None of these treatments showed significant improvement. Since no clear difference could be found visually, a PLS model was designed to expose underlying information.</w:t>
      </w:r>
    </w:p>
    <w:p w:rsidR="00F20701" w:rsidRDefault="00F20701" w:rsidP="00E926D0">
      <w:pPr>
        <w:pStyle w:val="Heading3"/>
        <w:numPr>
          <w:ilvl w:val="2"/>
          <w:numId w:val="35"/>
        </w:numPr>
        <w:ind w:left="142" w:hanging="142"/>
      </w:pPr>
      <w:bookmarkStart w:id="475" w:name="_Toc520664322"/>
      <w:bookmarkStart w:id="476" w:name="_Toc522802744"/>
      <w:r>
        <w:t>PLS model</w:t>
      </w:r>
      <w:bookmarkEnd w:id="475"/>
      <w:bookmarkEnd w:id="476"/>
    </w:p>
    <w:p w:rsidR="00F20701" w:rsidRPr="00003F59" w:rsidDel="00A37413" w:rsidRDefault="00F20701" w:rsidP="00A37413">
      <w:pPr>
        <w:rPr>
          <w:del w:id="477" w:author="Shlomo Sela" w:date="2018-08-28T10:07:00Z"/>
        </w:rPr>
      </w:pPr>
      <w:del w:id="478" w:author="Shlomo Sela" w:date="2018-08-28T10:06:00Z">
        <w:r w:rsidDel="00A37413">
          <w:delText>We optimized the</w:delText>
        </w:r>
      </w:del>
      <w:ins w:id="479" w:author="Shlomo Sela" w:date="2018-08-28T10:06:00Z">
        <w:r w:rsidR="00A37413">
          <w:t>A</w:t>
        </w:r>
      </w:ins>
      <w:r>
        <w:t xml:space="preserve"> PLS model</w:t>
      </w:r>
      <w:ins w:id="480" w:author="Shlomo Sela" w:date="2018-08-28T10:06:00Z">
        <w:r w:rsidR="00A37413">
          <w:t>,</w:t>
        </w:r>
      </w:ins>
      <w:r>
        <w:t xml:space="preserve"> based on the </w:t>
      </w:r>
      <w:r>
        <w:rPr>
          <w:i/>
          <w:iCs/>
        </w:rPr>
        <w:t>B. subtilis</w:t>
      </w:r>
      <w:r>
        <w:t xml:space="preserve"> dataset (n=184), </w:t>
      </w:r>
      <w:ins w:id="481" w:author="Shlomo Sela" w:date="2018-08-28T10:07:00Z">
        <w:r w:rsidR="00A37413">
          <w:t xml:space="preserve">was optimized </w:t>
        </w:r>
      </w:ins>
      <w:r>
        <w:t>since a slightly better resolved spectrum could be recognized visually for this this microorganism.</w:t>
      </w:r>
      <w:del w:id="482" w:author="Shlomo Sela" w:date="2018-08-28T10:07:00Z">
        <w:r w:rsidDel="00A37413">
          <w:delText xml:space="preserve">, </w:delText>
        </w:r>
      </w:del>
    </w:p>
    <w:p w:rsidR="00F20701" w:rsidRDefault="00A37413" w:rsidP="003A480A">
      <w:ins w:id="483" w:author="Shlomo Sela" w:date="2018-08-28T10:07:00Z">
        <w:r>
          <w:t xml:space="preserve"> </w:t>
        </w:r>
      </w:ins>
      <w:r w:rsidR="00F20701">
        <w:t xml:space="preserve">In order to build a set protocol, different preprocessing approaches were tested and their statistical characteristics are detailed in </w:t>
      </w:r>
      <w:r w:rsidR="00F20701">
        <w:fldChar w:fldCharType="begin"/>
      </w:r>
      <w:r w:rsidR="00F20701">
        <w:instrText xml:space="preserve"> REF _Ref520642946 \h </w:instrText>
      </w:r>
      <w:r w:rsidR="00F20701">
        <w:fldChar w:fldCharType="separate"/>
      </w:r>
      <w:r w:rsidR="00F20701">
        <w:t xml:space="preserve">Table </w:t>
      </w:r>
      <w:r w:rsidR="00F20701">
        <w:rPr>
          <w:noProof/>
        </w:rPr>
        <w:t>3</w:t>
      </w:r>
      <w:r w:rsidR="00F20701">
        <w:fldChar w:fldCharType="end"/>
      </w:r>
      <w:r w:rsidR="00F20701">
        <w:t>. These include latent variables (LVs), RMSE and R</w:t>
      </w:r>
      <w:r w:rsidR="00F20701">
        <w:rPr>
          <w:vertAlign w:val="superscript"/>
        </w:rPr>
        <w:t>2</w:t>
      </w:r>
      <w:r w:rsidR="00F20701">
        <w:t>. In all methods, the same attribution of calibration-validation sets was used, with 60% of samples used for calibration and 40% for validation.</w:t>
      </w:r>
    </w:p>
    <w:p w:rsidR="00E926D0" w:rsidRDefault="00E926D0" w:rsidP="007F0F28"/>
    <w:p w:rsidR="00E926D0" w:rsidRDefault="00E926D0" w:rsidP="007F0F28"/>
    <w:p w:rsidR="00F20701" w:rsidRPr="00E87082" w:rsidRDefault="00F20701" w:rsidP="001F0186">
      <w:pPr>
        <w:pStyle w:val="Caption"/>
      </w:pPr>
      <w:bookmarkStart w:id="484" w:name="_Ref520642946"/>
      <w:bookmarkStart w:id="485" w:name="_Toc520445478"/>
      <w:r w:rsidRPr="00E87082">
        <w:t xml:space="preserve">Table </w:t>
      </w:r>
      <w:r w:rsidRPr="00E87082">
        <w:rPr>
          <w:noProof/>
        </w:rPr>
        <w:fldChar w:fldCharType="begin"/>
      </w:r>
      <w:r w:rsidRPr="00E87082">
        <w:rPr>
          <w:noProof/>
        </w:rPr>
        <w:instrText xml:space="preserve"> SEQ Table \* ARABIC </w:instrText>
      </w:r>
      <w:r w:rsidRPr="00E87082">
        <w:rPr>
          <w:noProof/>
        </w:rPr>
        <w:fldChar w:fldCharType="separate"/>
      </w:r>
      <w:r w:rsidR="00E31A16" w:rsidRPr="00E87082">
        <w:rPr>
          <w:noProof/>
        </w:rPr>
        <w:t>3</w:t>
      </w:r>
      <w:r w:rsidRPr="00E87082">
        <w:rPr>
          <w:noProof/>
        </w:rPr>
        <w:fldChar w:fldCharType="end"/>
      </w:r>
      <w:bookmarkEnd w:id="484"/>
      <w:r w:rsidRPr="00E87082">
        <w:t>. Comparison of different preprocessing approaches: RMSE and R</w:t>
      </w:r>
      <w:r w:rsidRPr="00E87082">
        <w:rPr>
          <w:vertAlign w:val="superscript"/>
        </w:rPr>
        <w:t>2</w:t>
      </w:r>
      <w:r w:rsidRPr="00E87082">
        <w:t xml:space="preserve"> values are calculated on validation set, n=74. LVs = Latent variables. The best method is the one that shows the highest R</w:t>
      </w:r>
      <w:r w:rsidRPr="00E87082">
        <w:rPr>
          <w:vertAlign w:val="superscript"/>
        </w:rPr>
        <w:t>2</w:t>
      </w:r>
      <w:r w:rsidRPr="00E87082">
        <w:t xml:space="preserve"> with the lowest possible RMSE, and is in </w:t>
      </w:r>
      <w:r w:rsidRPr="00E87082">
        <w:rPr>
          <w:b/>
          <w:bCs/>
        </w:rPr>
        <w:t>bold</w:t>
      </w:r>
      <w:r w:rsidRPr="00E87082">
        <w:t>.</w:t>
      </w:r>
      <w:bookmarkEnd w:id="485"/>
      <w:r w:rsidRPr="00E87082">
        <w:t xml:space="preserve"> </w:t>
      </w:r>
    </w:p>
    <w:tbl>
      <w:tblPr>
        <w:tblStyle w:val="GridTable1Light1"/>
        <w:tblW w:w="7801" w:type="dxa"/>
        <w:tblLook w:val="04A0" w:firstRow="1" w:lastRow="0" w:firstColumn="1" w:lastColumn="0" w:noHBand="0" w:noVBand="1"/>
      </w:tblPr>
      <w:tblGrid>
        <w:gridCol w:w="548"/>
        <w:gridCol w:w="2999"/>
        <w:gridCol w:w="2055"/>
        <w:gridCol w:w="629"/>
        <w:gridCol w:w="852"/>
        <w:gridCol w:w="718"/>
      </w:tblGrid>
      <w:tr w:rsidR="00F20701" w:rsidTr="007F0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dxa"/>
          </w:tcPr>
          <w:p w:rsidR="00F20701" w:rsidRDefault="00F20701" w:rsidP="007F0F28">
            <w:pPr>
              <w:spacing w:after="0"/>
            </w:pPr>
            <w:bookmarkStart w:id="486" w:name="_Calibration_curve_for"/>
            <w:bookmarkStart w:id="487" w:name="_Toc520220771"/>
            <w:bookmarkEnd w:id="486"/>
            <w:r>
              <w:t>#</w:t>
            </w:r>
          </w:p>
        </w:tc>
        <w:tc>
          <w:tcPr>
            <w:tcW w:w="2999" w:type="dxa"/>
          </w:tcPr>
          <w:p w:rsidR="00F20701" w:rsidRDefault="00F20701" w:rsidP="007F0F28">
            <w:pPr>
              <w:spacing w:after="0"/>
              <w:cnfStyle w:val="100000000000" w:firstRow="1" w:lastRow="0" w:firstColumn="0" w:lastColumn="0" w:oddVBand="0" w:evenVBand="0" w:oddHBand="0" w:evenHBand="0" w:firstRowFirstColumn="0" w:firstRowLastColumn="0" w:lastRowFirstColumn="0" w:lastRowLastColumn="0"/>
            </w:pPr>
            <w:r>
              <w:t>Preprocessing 1</w:t>
            </w:r>
          </w:p>
        </w:tc>
        <w:tc>
          <w:tcPr>
            <w:tcW w:w="2055" w:type="dxa"/>
          </w:tcPr>
          <w:p w:rsidR="00F20701" w:rsidRDefault="00F20701" w:rsidP="007F0F28">
            <w:pPr>
              <w:spacing w:after="0"/>
              <w:cnfStyle w:val="100000000000" w:firstRow="1" w:lastRow="0" w:firstColumn="0" w:lastColumn="0" w:oddVBand="0" w:evenVBand="0" w:oddHBand="0" w:evenHBand="0" w:firstRowFirstColumn="0" w:firstRowLastColumn="0" w:lastRowFirstColumn="0" w:lastRowLastColumn="0"/>
            </w:pPr>
            <w:r>
              <w:t>Preprocessing 2</w:t>
            </w:r>
          </w:p>
        </w:tc>
        <w:tc>
          <w:tcPr>
            <w:tcW w:w="629" w:type="dxa"/>
          </w:tcPr>
          <w:p w:rsidR="00F20701" w:rsidRDefault="00F20701" w:rsidP="007F0F28">
            <w:pPr>
              <w:spacing w:after="0"/>
              <w:cnfStyle w:val="100000000000" w:firstRow="1" w:lastRow="0" w:firstColumn="0" w:lastColumn="0" w:oddVBand="0" w:evenVBand="0" w:oddHBand="0" w:evenHBand="0" w:firstRowFirstColumn="0" w:firstRowLastColumn="0" w:lastRowFirstColumn="0" w:lastRowLastColumn="0"/>
            </w:pPr>
            <w:r>
              <w:t>LVs</w:t>
            </w:r>
          </w:p>
        </w:tc>
        <w:tc>
          <w:tcPr>
            <w:tcW w:w="852" w:type="dxa"/>
          </w:tcPr>
          <w:p w:rsidR="00F20701" w:rsidRDefault="00F20701" w:rsidP="007F0F28">
            <w:pPr>
              <w:spacing w:after="0"/>
              <w:cnfStyle w:val="100000000000" w:firstRow="1" w:lastRow="0" w:firstColumn="0" w:lastColumn="0" w:oddVBand="0" w:evenVBand="0" w:oddHBand="0" w:evenHBand="0" w:firstRowFirstColumn="0" w:firstRowLastColumn="0" w:lastRowFirstColumn="0" w:lastRowLastColumn="0"/>
            </w:pPr>
            <w:r>
              <w:t>RMSE</w:t>
            </w:r>
          </w:p>
        </w:tc>
        <w:tc>
          <w:tcPr>
            <w:tcW w:w="718" w:type="dxa"/>
          </w:tcPr>
          <w:p w:rsidR="00F20701" w:rsidRPr="00820007" w:rsidRDefault="00F20701" w:rsidP="007F0F28">
            <w:pPr>
              <w:spacing w:after="0"/>
              <w:cnfStyle w:val="100000000000" w:firstRow="1" w:lastRow="0" w:firstColumn="0" w:lastColumn="0" w:oddVBand="0" w:evenVBand="0" w:oddHBand="0" w:evenHBand="0" w:firstRowFirstColumn="0" w:firstRowLastColumn="0" w:lastRowFirstColumn="0" w:lastRowLastColumn="0"/>
            </w:pPr>
            <w:r>
              <w:t>R</w:t>
            </w:r>
            <w:r>
              <w:rPr>
                <w:vertAlign w:val="superscript"/>
              </w:rPr>
              <w:t>2</w:t>
            </w:r>
          </w:p>
        </w:tc>
      </w:tr>
      <w:tr w:rsidR="00F20701" w:rsidTr="007F0F28">
        <w:tc>
          <w:tcPr>
            <w:cnfStyle w:val="001000000000" w:firstRow="0" w:lastRow="0" w:firstColumn="1" w:lastColumn="0" w:oddVBand="0" w:evenVBand="0" w:oddHBand="0" w:evenHBand="0" w:firstRowFirstColumn="0" w:firstRowLastColumn="0" w:lastRowFirstColumn="0" w:lastRowLastColumn="0"/>
            <w:tcW w:w="548" w:type="dxa"/>
          </w:tcPr>
          <w:p w:rsidR="00F20701" w:rsidRPr="00E62271" w:rsidRDefault="00F20701" w:rsidP="007F0F28">
            <w:pPr>
              <w:spacing w:after="0"/>
            </w:pPr>
            <w:r w:rsidRPr="00E62271">
              <w:t>1</w:t>
            </w:r>
          </w:p>
        </w:tc>
        <w:tc>
          <w:tcPr>
            <w:tcW w:w="2999" w:type="dxa"/>
          </w:tcPr>
          <w:p w:rsidR="00F20701" w:rsidRPr="00BD1D6B"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BD1D6B">
              <w:t>None</w:t>
            </w:r>
          </w:p>
        </w:tc>
        <w:tc>
          <w:tcPr>
            <w:tcW w:w="2055" w:type="dxa"/>
          </w:tcPr>
          <w:p w:rsidR="00F20701" w:rsidRPr="00BD1D6B"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BD1D6B">
              <w:t>None</w:t>
            </w:r>
          </w:p>
        </w:tc>
        <w:tc>
          <w:tcPr>
            <w:tcW w:w="629" w:type="dxa"/>
          </w:tcPr>
          <w:p w:rsidR="00F20701" w:rsidRPr="00BD1D6B"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BD1D6B">
              <w:t>7</w:t>
            </w:r>
          </w:p>
        </w:tc>
        <w:tc>
          <w:tcPr>
            <w:tcW w:w="852" w:type="dxa"/>
          </w:tcPr>
          <w:p w:rsidR="00F20701" w:rsidRPr="00BD1D6B"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BD1D6B">
              <w:t>1.04</w:t>
            </w:r>
          </w:p>
        </w:tc>
        <w:tc>
          <w:tcPr>
            <w:tcW w:w="718" w:type="dxa"/>
          </w:tcPr>
          <w:p w:rsidR="00F20701" w:rsidRPr="00BD1D6B"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BD1D6B">
              <w:t>0.56</w:t>
            </w:r>
          </w:p>
        </w:tc>
      </w:tr>
      <w:tr w:rsidR="00F20701" w:rsidTr="007F0F28">
        <w:tc>
          <w:tcPr>
            <w:cnfStyle w:val="001000000000" w:firstRow="0" w:lastRow="0" w:firstColumn="1" w:lastColumn="0" w:oddVBand="0" w:evenVBand="0" w:oddHBand="0" w:evenHBand="0" w:firstRowFirstColumn="0" w:firstRowLastColumn="0" w:lastRowFirstColumn="0" w:lastRowLastColumn="0"/>
            <w:tcW w:w="548" w:type="dxa"/>
          </w:tcPr>
          <w:p w:rsidR="00F20701" w:rsidRDefault="00F20701" w:rsidP="007F0F28">
            <w:pPr>
              <w:spacing w:after="0"/>
            </w:pPr>
            <w:r>
              <w:t>2</w:t>
            </w:r>
          </w:p>
        </w:tc>
        <w:tc>
          <w:tcPr>
            <w:tcW w:w="299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3C6CC8">
              <w:t>None</w:t>
            </w:r>
          </w:p>
        </w:tc>
        <w:tc>
          <w:tcPr>
            <w:tcW w:w="2055"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7</w:t>
            </w:r>
          </w:p>
        </w:tc>
        <w:tc>
          <w:tcPr>
            <w:tcW w:w="852"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1.14</w:t>
            </w:r>
          </w:p>
        </w:tc>
        <w:tc>
          <w:tcPr>
            <w:tcW w:w="718"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0.58</w:t>
            </w:r>
          </w:p>
        </w:tc>
      </w:tr>
      <w:tr w:rsidR="00F20701" w:rsidTr="007F0F28">
        <w:tc>
          <w:tcPr>
            <w:cnfStyle w:val="001000000000" w:firstRow="0" w:lastRow="0" w:firstColumn="1" w:lastColumn="0" w:oddVBand="0" w:evenVBand="0" w:oddHBand="0" w:evenHBand="0" w:firstRowFirstColumn="0" w:firstRowLastColumn="0" w:lastRowFirstColumn="0" w:lastRowLastColumn="0"/>
            <w:tcW w:w="548" w:type="dxa"/>
          </w:tcPr>
          <w:p w:rsidR="00F20701" w:rsidRDefault="00F20701" w:rsidP="007F0F28">
            <w:pPr>
              <w:spacing w:after="0"/>
            </w:pPr>
            <w:r>
              <w:t>3</w:t>
            </w:r>
          </w:p>
        </w:tc>
        <w:tc>
          <w:tcPr>
            <w:tcW w:w="299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3C6CC8">
              <w:t>None</w:t>
            </w:r>
          </w:p>
        </w:tc>
        <w:tc>
          <w:tcPr>
            <w:tcW w:w="2055"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3</w:t>
            </w:r>
          </w:p>
        </w:tc>
        <w:tc>
          <w:tcPr>
            <w:tcW w:w="852"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0.4</w:t>
            </w:r>
          </w:p>
        </w:tc>
        <w:tc>
          <w:tcPr>
            <w:tcW w:w="718"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0.08</w:t>
            </w:r>
          </w:p>
        </w:tc>
      </w:tr>
      <w:tr w:rsidR="00F20701" w:rsidTr="007F0F28">
        <w:tc>
          <w:tcPr>
            <w:cnfStyle w:val="001000000000" w:firstRow="0" w:lastRow="0" w:firstColumn="1" w:lastColumn="0" w:oddVBand="0" w:evenVBand="0" w:oddHBand="0" w:evenHBand="0" w:firstRowFirstColumn="0" w:firstRowLastColumn="0" w:lastRowFirstColumn="0" w:lastRowLastColumn="0"/>
            <w:tcW w:w="548" w:type="dxa"/>
          </w:tcPr>
          <w:p w:rsidR="00F20701" w:rsidRDefault="00F20701" w:rsidP="007F0F28">
            <w:pPr>
              <w:spacing w:after="0"/>
            </w:pPr>
            <w:r>
              <w:t>4</w:t>
            </w:r>
          </w:p>
        </w:tc>
        <w:tc>
          <w:tcPr>
            <w:tcW w:w="299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3C6CC8">
              <w:t>None</w:t>
            </w:r>
          </w:p>
        </w:tc>
        <w:tc>
          <w:tcPr>
            <w:tcW w:w="2055"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5</w:t>
            </w:r>
          </w:p>
        </w:tc>
        <w:tc>
          <w:tcPr>
            <w:tcW w:w="852"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1.35</w:t>
            </w:r>
          </w:p>
        </w:tc>
        <w:tc>
          <w:tcPr>
            <w:tcW w:w="718"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0.51</w:t>
            </w:r>
          </w:p>
        </w:tc>
      </w:tr>
      <w:tr w:rsidR="00F20701" w:rsidTr="007F0F28">
        <w:tc>
          <w:tcPr>
            <w:cnfStyle w:val="001000000000" w:firstRow="0" w:lastRow="0" w:firstColumn="1" w:lastColumn="0" w:oddVBand="0" w:evenVBand="0" w:oddHBand="0" w:evenHBand="0" w:firstRowFirstColumn="0" w:firstRowLastColumn="0" w:lastRowFirstColumn="0" w:lastRowLastColumn="0"/>
            <w:tcW w:w="548" w:type="dxa"/>
          </w:tcPr>
          <w:p w:rsidR="00F20701" w:rsidRDefault="00F20701" w:rsidP="007F0F28">
            <w:pPr>
              <w:spacing w:after="0"/>
            </w:pPr>
            <w:r>
              <w:t>5</w:t>
            </w:r>
          </w:p>
        </w:tc>
        <w:tc>
          <w:tcPr>
            <w:tcW w:w="299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A35014">
              <w:t>Normalized</w:t>
            </w:r>
            <w:r>
              <w:t xml:space="preserve"> to Max</w:t>
            </w:r>
          </w:p>
        </w:tc>
        <w:tc>
          <w:tcPr>
            <w:tcW w:w="2055"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7</w:t>
            </w:r>
          </w:p>
        </w:tc>
        <w:tc>
          <w:tcPr>
            <w:tcW w:w="852"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1.07</w:t>
            </w:r>
          </w:p>
        </w:tc>
        <w:tc>
          <w:tcPr>
            <w:tcW w:w="718"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0.56</w:t>
            </w:r>
          </w:p>
        </w:tc>
      </w:tr>
      <w:tr w:rsidR="00F20701" w:rsidTr="007F0F28">
        <w:tc>
          <w:tcPr>
            <w:cnfStyle w:val="001000000000" w:firstRow="0" w:lastRow="0" w:firstColumn="1" w:lastColumn="0" w:oddVBand="0" w:evenVBand="0" w:oddHBand="0" w:evenHBand="0" w:firstRowFirstColumn="0" w:firstRowLastColumn="0" w:lastRowFirstColumn="0" w:lastRowLastColumn="0"/>
            <w:tcW w:w="548" w:type="dxa"/>
          </w:tcPr>
          <w:p w:rsidR="00F20701" w:rsidRPr="00C5371A" w:rsidRDefault="00F20701" w:rsidP="007F0F28">
            <w:pPr>
              <w:spacing w:after="0"/>
            </w:pPr>
            <w:r w:rsidRPr="00C5371A">
              <w:t>6</w:t>
            </w:r>
          </w:p>
        </w:tc>
        <w:tc>
          <w:tcPr>
            <w:tcW w:w="2999" w:type="dxa"/>
          </w:tcPr>
          <w:p w:rsidR="00F20701" w:rsidRPr="00C5371A" w:rsidRDefault="00F20701" w:rsidP="007F0F28">
            <w:pPr>
              <w:spacing w:after="0"/>
              <w:cnfStyle w:val="000000000000" w:firstRow="0" w:lastRow="0" w:firstColumn="0" w:lastColumn="0" w:oddVBand="0" w:evenVBand="0" w:oddHBand="0" w:evenHBand="0" w:firstRowFirstColumn="0" w:firstRowLastColumn="0" w:lastRowFirstColumn="0" w:lastRowLastColumn="0"/>
              <w:rPr>
                <w:b/>
                <w:bCs/>
              </w:rPr>
            </w:pPr>
            <w:r w:rsidRPr="00C5371A">
              <w:rPr>
                <w:b/>
                <w:bCs/>
              </w:rPr>
              <w:t>Normalized to Max</w:t>
            </w:r>
          </w:p>
        </w:tc>
        <w:tc>
          <w:tcPr>
            <w:tcW w:w="2055" w:type="dxa"/>
          </w:tcPr>
          <w:p w:rsidR="00F20701" w:rsidRPr="00C5371A" w:rsidRDefault="00F20701" w:rsidP="007F0F28">
            <w:pPr>
              <w:spacing w:after="0"/>
              <w:cnfStyle w:val="000000000000" w:firstRow="0" w:lastRow="0" w:firstColumn="0" w:lastColumn="0" w:oddVBand="0" w:evenVBand="0" w:oddHBand="0" w:evenHBand="0" w:firstRowFirstColumn="0" w:firstRowLastColumn="0" w:lastRowFirstColumn="0" w:lastRowLastColumn="0"/>
              <w:rPr>
                <w:b/>
                <w:bCs/>
              </w:rPr>
            </w:pPr>
            <w:r w:rsidRPr="00C5371A">
              <w:rPr>
                <w:b/>
                <w:bCs/>
              </w:rPr>
              <w:t>Centering</w:t>
            </w:r>
          </w:p>
        </w:tc>
        <w:tc>
          <w:tcPr>
            <w:tcW w:w="629" w:type="dxa"/>
          </w:tcPr>
          <w:p w:rsidR="00F20701" w:rsidRPr="00C5371A" w:rsidRDefault="00F20701" w:rsidP="007F0F28">
            <w:pPr>
              <w:spacing w:after="0"/>
              <w:cnfStyle w:val="000000000000" w:firstRow="0" w:lastRow="0" w:firstColumn="0" w:lastColumn="0" w:oddVBand="0" w:evenVBand="0" w:oddHBand="0" w:evenHBand="0" w:firstRowFirstColumn="0" w:firstRowLastColumn="0" w:lastRowFirstColumn="0" w:lastRowLastColumn="0"/>
              <w:rPr>
                <w:b/>
                <w:bCs/>
              </w:rPr>
            </w:pPr>
            <w:r w:rsidRPr="00C5371A">
              <w:rPr>
                <w:b/>
                <w:bCs/>
              </w:rPr>
              <w:t>6</w:t>
            </w:r>
          </w:p>
        </w:tc>
        <w:tc>
          <w:tcPr>
            <w:tcW w:w="852" w:type="dxa"/>
          </w:tcPr>
          <w:p w:rsidR="00F20701" w:rsidRPr="00C5371A" w:rsidRDefault="00F20701" w:rsidP="007F0F28">
            <w:pPr>
              <w:spacing w:after="0"/>
              <w:cnfStyle w:val="000000000000" w:firstRow="0" w:lastRow="0" w:firstColumn="0" w:lastColumn="0" w:oddVBand="0" w:evenVBand="0" w:oddHBand="0" w:evenHBand="0" w:firstRowFirstColumn="0" w:firstRowLastColumn="0" w:lastRowFirstColumn="0" w:lastRowLastColumn="0"/>
              <w:rPr>
                <w:b/>
                <w:bCs/>
              </w:rPr>
            </w:pPr>
            <w:r w:rsidRPr="00C5371A">
              <w:rPr>
                <w:b/>
                <w:bCs/>
              </w:rPr>
              <w:t>1.07</w:t>
            </w:r>
          </w:p>
        </w:tc>
        <w:tc>
          <w:tcPr>
            <w:tcW w:w="718" w:type="dxa"/>
          </w:tcPr>
          <w:p w:rsidR="00F20701" w:rsidRPr="00C5371A" w:rsidRDefault="00F20701" w:rsidP="007F0F28">
            <w:pPr>
              <w:spacing w:after="0"/>
              <w:cnfStyle w:val="000000000000" w:firstRow="0" w:lastRow="0" w:firstColumn="0" w:lastColumn="0" w:oddVBand="0" w:evenVBand="0" w:oddHBand="0" w:evenHBand="0" w:firstRowFirstColumn="0" w:firstRowLastColumn="0" w:lastRowFirstColumn="0" w:lastRowLastColumn="0"/>
              <w:rPr>
                <w:b/>
                <w:bCs/>
              </w:rPr>
            </w:pPr>
            <w:r w:rsidRPr="00C5371A">
              <w:rPr>
                <w:b/>
                <w:bCs/>
              </w:rPr>
              <w:t>0.58</w:t>
            </w:r>
          </w:p>
        </w:tc>
      </w:tr>
      <w:tr w:rsidR="00F20701" w:rsidTr="007F0F28">
        <w:tc>
          <w:tcPr>
            <w:cnfStyle w:val="001000000000" w:firstRow="0" w:lastRow="0" w:firstColumn="1" w:lastColumn="0" w:oddVBand="0" w:evenVBand="0" w:oddHBand="0" w:evenHBand="0" w:firstRowFirstColumn="0" w:firstRowLastColumn="0" w:lastRowFirstColumn="0" w:lastRowLastColumn="0"/>
            <w:tcW w:w="548" w:type="dxa"/>
          </w:tcPr>
          <w:p w:rsidR="00F20701" w:rsidRDefault="00F20701" w:rsidP="007F0F28">
            <w:pPr>
              <w:spacing w:after="0"/>
            </w:pPr>
            <w:r>
              <w:t>7</w:t>
            </w:r>
          </w:p>
        </w:tc>
        <w:tc>
          <w:tcPr>
            <w:tcW w:w="299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A35014">
              <w:t>Normalized</w:t>
            </w:r>
            <w:r>
              <w:t xml:space="preserve"> to Max</w:t>
            </w:r>
          </w:p>
        </w:tc>
        <w:tc>
          <w:tcPr>
            <w:tcW w:w="2055"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11</w:t>
            </w:r>
          </w:p>
        </w:tc>
        <w:tc>
          <w:tcPr>
            <w:tcW w:w="852"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1.43</w:t>
            </w:r>
          </w:p>
        </w:tc>
        <w:tc>
          <w:tcPr>
            <w:tcW w:w="718"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0.29</w:t>
            </w:r>
          </w:p>
        </w:tc>
      </w:tr>
      <w:tr w:rsidR="00F20701" w:rsidTr="007F0F28">
        <w:tc>
          <w:tcPr>
            <w:cnfStyle w:val="001000000000" w:firstRow="0" w:lastRow="0" w:firstColumn="1" w:lastColumn="0" w:oddVBand="0" w:evenVBand="0" w:oddHBand="0" w:evenHBand="0" w:firstRowFirstColumn="0" w:firstRowLastColumn="0" w:lastRowFirstColumn="0" w:lastRowLastColumn="0"/>
            <w:tcW w:w="548" w:type="dxa"/>
          </w:tcPr>
          <w:p w:rsidR="00F20701" w:rsidRDefault="00F20701" w:rsidP="007F0F28">
            <w:pPr>
              <w:spacing w:after="0"/>
            </w:pPr>
            <w:r>
              <w:t>8</w:t>
            </w:r>
          </w:p>
        </w:tc>
        <w:tc>
          <w:tcPr>
            <w:tcW w:w="299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A35014">
              <w:t>Normalized</w:t>
            </w:r>
            <w:r>
              <w:t xml:space="preserve"> to Max</w:t>
            </w:r>
          </w:p>
        </w:tc>
        <w:tc>
          <w:tcPr>
            <w:tcW w:w="2055"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6</w:t>
            </w:r>
          </w:p>
        </w:tc>
        <w:tc>
          <w:tcPr>
            <w:tcW w:w="852"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1.46</w:t>
            </w:r>
          </w:p>
        </w:tc>
        <w:tc>
          <w:tcPr>
            <w:tcW w:w="718"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0.4</w:t>
            </w:r>
          </w:p>
        </w:tc>
      </w:tr>
      <w:tr w:rsidR="00F20701" w:rsidTr="007F0F28">
        <w:tc>
          <w:tcPr>
            <w:cnfStyle w:val="001000000000" w:firstRow="0" w:lastRow="0" w:firstColumn="1" w:lastColumn="0" w:oddVBand="0" w:evenVBand="0" w:oddHBand="0" w:evenHBand="0" w:firstRowFirstColumn="0" w:firstRowLastColumn="0" w:lastRowFirstColumn="0" w:lastRowLastColumn="0"/>
            <w:tcW w:w="548" w:type="dxa"/>
          </w:tcPr>
          <w:p w:rsidR="00F20701" w:rsidRDefault="00F20701" w:rsidP="007F0F28">
            <w:pPr>
              <w:spacing w:after="0"/>
            </w:pPr>
            <w:r>
              <w:t>9</w:t>
            </w:r>
          </w:p>
        </w:tc>
        <w:tc>
          <w:tcPr>
            <w:tcW w:w="299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+ 1/signal</w:t>
            </w:r>
          </w:p>
        </w:tc>
        <w:tc>
          <w:tcPr>
            <w:tcW w:w="2055"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6</w:t>
            </w:r>
          </w:p>
        </w:tc>
        <w:tc>
          <w:tcPr>
            <w:tcW w:w="852"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0.78</w:t>
            </w:r>
          </w:p>
        </w:tc>
        <w:tc>
          <w:tcPr>
            <w:tcW w:w="718"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0.06</w:t>
            </w:r>
          </w:p>
        </w:tc>
      </w:tr>
      <w:tr w:rsidR="00F20701" w:rsidTr="007F0F28">
        <w:tc>
          <w:tcPr>
            <w:cnfStyle w:val="001000000000" w:firstRow="0" w:lastRow="0" w:firstColumn="1" w:lastColumn="0" w:oddVBand="0" w:evenVBand="0" w:oddHBand="0" w:evenHBand="0" w:firstRowFirstColumn="0" w:firstRowLastColumn="0" w:lastRowFirstColumn="0" w:lastRowLastColumn="0"/>
            <w:tcW w:w="548" w:type="dxa"/>
          </w:tcPr>
          <w:p w:rsidR="00F20701" w:rsidRDefault="00F20701" w:rsidP="007F0F28">
            <w:pPr>
              <w:spacing w:after="0"/>
            </w:pPr>
            <w:r>
              <w:t>10</w:t>
            </w:r>
          </w:p>
        </w:tc>
        <w:tc>
          <w:tcPr>
            <w:tcW w:w="299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+ 1/signal</w:t>
            </w:r>
          </w:p>
        </w:tc>
        <w:tc>
          <w:tcPr>
            <w:tcW w:w="2055"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8</w:t>
            </w:r>
          </w:p>
        </w:tc>
        <w:tc>
          <w:tcPr>
            <w:tcW w:w="852"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1.03</w:t>
            </w:r>
          </w:p>
        </w:tc>
        <w:tc>
          <w:tcPr>
            <w:tcW w:w="718"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0.07</w:t>
            </w:r>
          </w:p>
        </w:tc>
      </w:tr>
      <w:tr w:rsidR="00F20701" w:rsidTr="007F0F28">
        <w:tc>
          <w:tcPr>
            <w:cnfStyle w:val="001000000000" w:firstRow="0" w:lastRow="0" w:firstColumn="1" w:lastColumn="0" w:oddVBand="0" w:evenVBand="0" w:oddHBand="0" w:evenHBand="0" w:firstRowFirstColumn="0" w:firstRowLastColumn="0" w:lastRowFirstColumn="0" w:lastRowLastColumn="0"/>
            <w:tcW w:w="548" w:type="dxa"/>
          </w:tcPr>
          <w:p w:rsidR="00F20701" w:rsidRDefault="00F20701" w:rsidP="007F0F28">
            <w:pPr>
              <w:spacing w:after="0"/>
            </w:pPr>
            <w:r>
              <w:t>11</w:t>
            </w:r>
          </w:p>
        </w:tc>
        <w:tc>
          <w:tcPr>
            <w:tcW w:w="299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+ 1/signal</w:t>
            </w:r>
          </w:p>
        </w:tc>
        <w:tc>
          <w:tcPr>
            <w:tcW w:w="2055"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8</w:t>
            </w:r>
          </w:p>
        </w:tc>
        <w:tc>
          <w:tcPr>
            <w:tcW w:w="852"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1.42</w:t>
            </w:r>
          </w:p>
        </w:tc>
        <w:tc>
          <w:tcPr>
            <w:tcW w:w="718"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0.22</w:t>
            </w:r>
          </w:p>
        </w:tc>
      </w:tr>
      <w:tr w:rsidR="00F20701" w:rsidTr="007F0F28">
        <w:tc>
          <w:tcPr>
            <w:cnfStyle w:val="001000000000" w:firstRow="0" w:lastRow="0" w:firstColumn="1" w:lastColumn="0" w:oddVBand="0" w:evenVBand="0" w:oddHBand="0" w:evenHBand="0" w:firstRowFirstColumn="0" w:firstRowLastColumn="0" w:lastRowFirstColumn="0" w:lastRowLastColumn="0"/>
            <w:tcW w:w="548" w:type="dxa"/>
          </w:tcPr>
          <w:p w:rsidR="00F20701" w:rsidRPr="00820007" w:rsidRDefault="00F20701" w:rsidP="007F0F28">
            <w:pPr>
              <w:spacing w:after="0"/>
            </w:pPr>
            <w:r w:rsidRPr="00820007">
              <w:t>12</w:t>
            </w:r>
          </w:p>
        </w:tc>
        <w:tc>
          <w:tcPr>
            <w:tcW w:w="2999" w:type="dxa"/>
          </w:tcPr>
          <w:p w:rsidR="00F20701" w:rsidRPr="00820007"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820007">
              <w:t>Normalized + 1/signal</w:t>
            </w:r>
          </w:p>
        </w:tc>
        <w:tc>
          <w:tcPr>
            <w:tcW w:w="2055" w:type="dxa"/>
          </w:tcPr>
          <w:p w:rsidR="00F20701" w:rsidRPr="00820007" w:rsidRDefault="00F20701" w:rsidP="007F0F28">
            <w:pPr>
              <w:spacing w:after="0"/>
              <w:cnfStyle w:val="000000000000" w:firstRow="0" w:lastRow="0" w:firstColumn="0" w:lastColumn="0" w:oddVBand="0" w:evenVBand="0" w:oddHBand="0" w:evenHBand="0" w:firstRowFirstColumn="0" w:firstRowLastColumn="0" w:lastRowFirstColumn="0" w:lastRowLastColumn="0"/>
            </w:pPr>
            <w:r w:rsidRPr="00820007">
              <w:t>Centering + Scaling</w:t>
            </w:r>
          </w:p>
        </w:tc>
        <w:tc>
          <w:tcPr>
            <w:tcW w:w="629" w:type="dxa"/>
          </w:tcPr>
          <w:p w:rsidR="00F20701" w:rsidRPr="00820007" w:rsidRDefault="00F20701" w:rsidP="007F0F28">
            <w:pPr>
              <w:spacing w:after="0"/>
              <w:cnfStyle w:val="000000000000" w:firstRow="0" w:lastRow="0" w:firstColumn="0" w:lastColumn="0" w:oddVBand="0" w:evenVBand="0" w:oddHBand="0" w:evenHBand="0" w:firstRowFirstColumn="0" w:firstRowLastColumn="0" w:lastRowFirstColumn="0" w:lastRowLastColumn="0"/>
            </w:pPr>
            <w:r>
              <w:t>6</w:t>
            </w:r>
          </w:p>
        </w:tc>
        <w:tc>
          <w:tcPr>
            <w:tcW w:w="852" w:type="dxa"/>
          </w:tcPr>
          <w:p w:rsidR="00F20701" w:rsidRPr="00820007" w:rsidRDefault="00F20701" w:rsidP="007F0F28">
            <w:pPr>
              <w:spacing w:after="0"/>
              <w:cnfStyle w:val="000000000000" w:firstRow="0" w:lastRow="0" w:firstColumn="0" w:lastColumn="0" w:oddVBand="0" w:evenVBand="0" w:oddHBand="0" w:evenHBand="0" w:firstRowFirstColumn="0" w:firstRowLastColumn="0" w:lastRowFirstColumn="0" w:lastRowLastColumn="0"/>
            </w:pPr>
            <w:r>
              <w:t>1.41</w:t>
            </w:r>
          </w:p>
        </w:tc>
        <w:tc>
          <w:tcPr>
            <w:tcW w:w="718" w:type="dxa"/>
          </w:tcPr>
          <w:p w:rsidR="00F20701" w:rsidRPr="00820007" w:rsidRDefault="00F20701" w:rsidP="007F0F28">
            <w:pPr>
              <w:spacing w:after="0"/>
              <w:cnfStyle w:val="000000000000" w:firstRow="0" w:lastRow="0" w:firstColumn="0" w:lastColumn="0" w:oddVBand="0" w:evenVBand="0" w:oddHBand="0" w:evenHBand="0" w:firstRowFirstColumn="0" w:firstRowLastColumn="0" w:lastRowFirstColumn="0" w:lastRowLastColumn="0"/>
            </w:pPr>
            <w:r>
              <w:t>0.41</w:t>
            </w:r>
          </w:p>
        </w:tc>
      </w:tr>
      <w:tr w:rsidR="00F20701" w:rsidTr="007F0F28">
        <w:tc>
          <w:tcPr>
            <w:cnfStyle w:val="001000000000" w:firstRow="0" w:lastRow="0" w:firstColumn="1" w:lastColumn="0" w:oddVBand="0" w:evenVBand="0" w:oddHBand="0" w:evenHBand="0" w:firstRowFirstColumn="0" w:firstRowLastColumn="0" w:lastRowFirstColumn="0" w:lastRowLastColumn="0"/>
            <w:tcW w:w="548" w:type="dxa"/>
          </w:tcPr>
          <w:p w:rsidR="00F20701" w:rsidRDefault="00F20701" w:rsidP="007F0F28">
            <w:pPr>
              <w:spacing w:after="0"/>
            </w:pPr>
            <w:r>
              <w:t>13</w:t>
            </w:r>
          </w:p>
        </w:tc>
        <w:tc>
          <w:tcPr>
            <w:tcW w:w="299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5"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2</w:t>
            </w:r>
          </w:p>
        </w:tc>
        <w:tc>
          <w:tcPr>
            <w:tcW w:w="852"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0.74</w:t>
            </w:r>
          </w:p>
        </w:tc>
        <w:tc>
          <w:tcPr>
            <w:tcW w:w="718"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0.17</w:t>
            </w:r>
          </w:p>
        </w:tc>
      </w:tr>
      <w:tr w:rsidR="00F20701" w:rsidTr="007F0F28">
        <w:tc>
          <w:tcPr>
            <w:cnfStyle w:val="001000000000" w:firstRow="0" w:lastRow="0" w:firstColumn="1" w:lastColumn="0" w:oddVBand="0" w:evenVBand="0" w:oddHBand="0" w:evenHBand="0" w:firstRowFirstColumn="0" w:firstRowLastColumn="0" w:lastRowFirstColumn="0" w:lastRowLastColumn="0"/>
            <w:tcW w:w="548" w:type="dxa"/>
          </w:tcPr>
          <w:p w:rsidR="00F20701" w:rsidRDefault="00F20701" w:rsidP="007F0F28">
            <w:pPr>
              <w:spacing w:after="0"/>
            </w:pPr>
            <w:r>
              <w:t>14</w:t>
            </w:r>
          </w:p>
        </w:tc>
        <w:tc>
          <w:tcPr>
            <w:tcW w:w="299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5"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2</w:t>
            </w:r>
          </w:p>
        </w:tc>
        <w:tc>
          <w:tcPr>
            <w:tcW w:w="852"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0.72</w:t>
            </w:r>
          </w:p>
        </w:tc>
        <w:tc>
          <w:tcPr>
            <w:tcW w:w="718"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0.23</w:t>
            </w:r>
          </w:p>
        </w:tc>
      </w:tr>
      <w:tr w:rsidR="00F20701" w:rsidTr="007F0F28">
        <w:tc>
          <w:tcPr>
            <w:cnfStyle w:val="001000000000" w:firstRow="0" w:lastRow="0" w:firstColumn="1" w:lastColumn="0" w:oddVBand="0" w:evenVBand="0" w:oddHBand="0" w:evenHBand="0" w:firstRowFirstColumn="0" w:firstRowLastColumn="0" w:lastRowFirstColumn="0" w:lastRowLastColumn="0"/>
            <w:tcW w:w="548" w:type="dxa"/>
          </w:tcPr>
          <w:p w:rsidR="00F20701" w:rsidRDefault="00F20701" w:rsidP="007F0F28">
            <w:pPr>
              <w:spacing w:after="0"/>
            </w:pPr>
            <w:r>
              <w:t>15</w:t>
            </w:r>
          </w:p>
        </w:tc>
        <w:tc>
          <w:tcPr>
            <w:tcW w:w="299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5"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3</w:t>
            </w:r>
          </w:p>
        </w:tc>
        <w:tc>
          <w:tcPr>
            <w:tcW w:w="852"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0.75</w:t>
            </w:r>
          </w:p>
        </w:tc>
        <w:tc>
          <w:tcPr>
            <w:tcW w:w="718"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0.23</w:t>
            </w:r>
          </w:p>
        </w:tc>
      </w:tr>
      <w:tr w:rsidR="00F20701" w:rsidTr="007F0F28">
        <w:tc>
          <w:tcPr>
            <w:cnfStyle w:val="001000000000" w:firstRow="0" w:lastRow="0" w:firstColumn="1" w:lastColumn="0" w:oddVBand="0" w:evenVBand="0" w:oddHBand="0" w:evenHBand="0" w:firstRowFirstColumn="0" w:firstRowLastColumn="0" w:lastRowFirstColumn="0" w:lastRowLastColumn="0"/>
            <w:tcW w:w="548" w:type="dxa"/>
          </w:tcPr>
          <w:p w:rsidR="00F20701" w:rsidRDefault="00F20701" w:rsidP="007F0F28">
            <w:pPr>
              <w:spacing w:after="0"/>
            </w:pPr>
            <w:r>
              <w:t>16</w:t>
            </w:r>
          </w:p>
        </w:tc>
        <w:tc>
          <w:tcPr>
            <w:tcW w:w="299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5"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5</w:t>
            </w:r>
          </w:p>
        </w:tc>
        <w:tc>
          <w:tcPr>
            <w:tcW w:w="852"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1.2</w:t>
            </w:r>
          </w:p>
        </w:tc>
        <w:tc>
          <w:tcPr>
            <w:tcW w:w="718"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0.5</w:t>
            </w:r>
          </w:p>
        </w:tc>
      </w:tr>
      <w:tr w:rsidR="00F20701" w:rsidTr="007F0F28">
        <w:tc>
          <w:tcPr>
            <w:cnfStyle w:val="001000000000" w:firstRow="0" w:lastRow="0" w:firstColumn="1" w:lastColumn="0" w:oddVBand="0" w:evenVBand="0" w:oddHBand="0" w:evenHBand="0" w:firstRowFirstColumn="0" w:firstRowLastColumn="0" w:lastRowFirstColumn="0" w:lastRowLastColumn="0"/>
            <w:tcW w:w="548" w:type="dxa"/>
          </w:tcPr>
          <w:p w:rsidR="00F20701" w:rsidRDefault="00F20701" w:rsidP="007F0F28">
            <w:pPr>
              <w:spacing w:after="0"/>
            </w:pPr>
            <w:r>
              <w:t>17</w:t>
            </w:r>
          </w:p>
        </w:tc>
        <w:tc>
          <w:tcPr>
            <w:tcW w:w="299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5"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2</w:t>
            </w:r>
          </w:p>
        </w:tc>
        <w:tc>
          <w:tcPr>
            <w:tcW w:w="852"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1.22</w:t>
            </w:r>
          </w:p>
        </w:tc>
        <w:tc>
          <w:tcPr>
            <w:tcW w:w="718"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0.46</w:t>
            </w:r>
          </w:p>
        </w:tc>
      </w:tr>
      <w:tr w:rsidR="00F20701" w:rsidTr="007F0F28">
        <w:tc>
          <w:tcPr>
            <w:cnfStyle w:val="001000000000" w:firstRow="0" w:lastRow="0" w:firstColumn="1" w:lastColumn="0" w:oddVBand="0" w:evenVBand="0" w:oddHBand="0" w:evenHBand="0" w:firstRowFirstColumn="0" w:firstRowLastColumn="0" w:lastRowFirstColumn="0" w:lastRowLastColumn="0"/>
            <w:tcW w:w="548" w:type="dxa"/>
          </w:tcPr>
          <w:p w:rsidR="00F20701" w:rsidRDefault="00F20701" w:rsidP="007F0F28">
            <w:pPr>
              <w:spacing w:after="0"/>
            </w:pPr>
            <w:r>
              <w:t>18</w:t>
            </w:r>
          </w:p>
        </w:tc>
        <w:tc>
          <w:tcPr>
            <w:tcW w:w="299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5"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w:t>
            </w:r>
          </w:p>
        </w:tc>
        <w:tc>
          <w:tcPr>
            <w:tcW w:w="852"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1.22</w:t>
            </w:r>
          </w:p>
        </w:tc>
        <w:tc>
          <w:tcPr>
            <w:tcW w:w="718"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0.45</w:t>
            </w:r>
          </w:p>
        </w:tc>
      </w:tr>
      <w:tr w:rsidR="00F20701" w:rsidTr="007F0F28">
        <w:tc>
          <w:tcPr>
            <w:cnfStyle w:val="001000000000" w:firstRow="0" w:lastRow="0" w:firstColumn="1" w:lastColumn="0" w:oddVBand="0" w:evenVBand="0" w:oddHBand="0" w:evenHBand="0" w:firstRowFirstColumn="0" w:firstRowLastColumn="0" w:lastRowFirstColumn="0" w:lastRowLastColumn="0"/>
            <w:tcW w:w="548" w:type="dxa"/>
          </w:tcPr>
          <w:p w:rsidR="00F20701" w:rsidRDefault="00F20701" w:rsidP="007F0F28">
            <w:pPr>
              <w:spacing w:after="0"/>
            </w:pPr>
            <w:r>
              <w:t>19</w:t>
            </w:r>
          </w:p>
        </w:tc>
        <w:tc>
          <w:tcPr>
            <w:tcW w:w="299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5"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2</w:t>
            </w:r>
          </w:p>
        </w:tc>
        <w:tc>
          <w:tcPr>
            <w:tcW w:w="852"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1.14</w:t>
            </w:r>
          </w:p>
        </w:tc>
        <w:tc>
          <w:tcPr>
            <w:tcW w:w="718"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0.37</w:t>
            </w:r>
          </w:p>
        </w:tc>
      </w:tr>
      <w:tr w:rsidR="00F20701" w:rsidTr="007F0F28">
        <w:tc>
          <w:tcPr>
            <w:cnfStyle w:val="001000000000" w:firstRow="0" w:lastRow="0" w:firstColumn="1" w:lastColumn="0" w:oddVBand="0" w:evenVBand="0" w:oddHBand="0" w:evenHBand="0" w:firstRowFirstColumn="0" w:firstRowLastColumn="0" w:lastRowFirstColumn="0" w:lastRowLastColumn="0"/>
            <w:tcW w:w="548" w:type="dxa"/>
          </w:tcPr>
          <w:p w:rsidR="00F20701" w:rsidRDefault="00F20701" w:rsidP="007F0F28">
            <w:pPr>
              <w:spacing w:after="0"/>
            </w:pPr>
            <w:r>
              <w:t>20</w:t>
            </w:r>
          </w:p>
        </w:tc>
        <w:tc>
          <w:tcPr>
            <w:tcW w:w="299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5"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w:t>
            </w:r>
          </w:p>
        </w:tc>
        <w:tc>
          <w:tcPr>
            <w:tcW w:w="852"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1.16</w:t>
            </w:r>
          </w:p>
        </w:tc>
        <w:tc>
          <w:tcPr>
            <w:tcW w:w="718" w:type="dxa"/>
          </w:tcPr>
          <w:p w:rsidR="00F20701" w:rsidRDefault="00F20701" w:rsidP="007F0F28">
            <w:pPr>
              <w:spacing w:after="0"/>
              <w:cnfStyle w:val="000000000000" w:firstRow="0" w:lastRow="0" w:firstColumn="0" w:lastColumn="0" w:oddVBand="0" w:evenVBand="0" w:oddHBand="0" w:evenHBand="0" w:firstRowFirstColumn="0" w:firstRowLastColumn="0" w:lastRowFirstColumn="0" w:lastRowLastColumn="0"/>
            </w:pPr>
            <w:r>
              <w:t>0.38</w:t>
            </w:r>
          </w:p>
        </w:tc>
      </w:tr>
    </w:tbl>
    <w:p w:rsidR="00624A75" w:rsidRDefault="00624A75" w:rsidP="00E31A16">
      <w:pPr>
        <w:rPr>
          <w:ins w:id="488" w:author="Shlomo Sela" w:date="2018-08-28T10:09:00Z"/>
        </w:rPr>
      </w:pPr>
    </w:p>
    <w:p w:rsidR="00E31A16" w:rsidRDefault="00F20701" w:rsidP="00E31A16">
      <w:r w:rsidRPr="00696058">
        <w:t xml:space="preserve">Since </w:t>
      </w:r>
      <w:r>
        <w:t xml:space="preserve">normalization and centering </w:t>
      </w:r>
      <w:r w:rsidRPr="00696058">
        <w:t xml:space="preserve">was found to best describe the data, </w:t>
      </w:r>
      <w:ins w:id="489" w:author="Shlomo Sela" w:date="2018-08-28T10:09:00Z">
        <w:r w:rsidR="00624A75">
          <w:t xml:space="preserve">the </w:t>
        </w:r>
      </w:ins>
      <w:r w:rsidRPr="00696058">
        <w:t xml:space="preserve">following analysis was done </w:t>
      </w:r>
      <w:r>
        <w:t xml:space="preserve">using these </w:t>
      </w:r>
      <w:r w:rsidRPr="00696058">
        <w:t>preprocessing</w:t>
      </w:r>
      <w:r>
        <w:t xml:space="preserve"> steps</w:t>
      </w:r>
      <w:r w:rsidRPr="00696058">
        <w:t>.</w:t>
      </w:r>
      <w:r>
        <w:t xml:space="preserve"> </w:t>
      </w:r>
    </w:p>
    <w:p w:rsidR="00E31A16" w:rsidRDefault="00E31A16">
      <w:pPr>
        <w:spacing w:before="0" w:after="160" w:line="259" w:lineRule="auto"/>
        <w:jc w:val="left"/>
      </w:pPr>
      <w:r>
        <w:br w:type="page"/>
      </w:r>
    </w:p>
    <w:p w:rsidR="00F20701" w:rsidRDefault="00F20701" w:rsidP="00E926D0">
      <w:pPr>
        <w:pStyle w:val="Heading3"/>
        <w:numPr>
          <w:ilvl w:val="2"/>
          <w:numId w:val="35"/>
        </w:numPr>
        <w:ind w:left="142" w:hanging="142"/>
      </w:pPr>
      <w:bookmarkStart w:id="490" w:name="_Toc520664323"/>
      <w:bookmarkStart w:id="491" w:name="_Toc522802745"/>
      <w:r>
        <w:t>Establishing detection thresholds</w:t>
      </w:r>
      <w:bookmarkEnd w:id="490"/>
      <w:bookmarkEnd w:id="491"/>
    </w:p>
    <w:p w:rsidR="00F20701" w:rsidRDefault="00F20701" w:rsidP="007F0F28">
      <w:r>
        <w:rPr>
          <w:noProof/>
          <w:lang w:eastAsia="en-US"/>
        </w:rPr>
        <mc:AlternateContent>
          <mc:Choice Requires="wpg">
            <w:drawing>
              <wp:anchor distT="0" distB="0" distL="114300" distR="114300" simplePos="0" relativeHeight="251676160" behindDoc="0" locked="0" layoutInCell="1" allowOverlap="1" wp14:anchorId="3DBDDC99" wp14:editId="4448F696">
                <wp:simplePos x="0" y="0"/>
                <wp:positionH relativeFrom="margin">
                  <wp:posOffset>264160</wp:posOffset>
                </wp:positionH>
                <wp:positionV relativeFrom="paragraph">
                  <wp:posOffset>820420</wp:posOffset>
                </wp:positionV>
                <wp:extent cx="5168265" cy="4203065"/>
                <wp:effectExtent l="0" t="0" r="0" b="6985"/>
                <wp:wrapTopAndBottom/>
                <wp:docPr id="70" name="קבוצה 70"/>
                <wp:cNvGraphicFramePr/>
                <a:graphic xmlns:a="http://schemas.openxmlformats.org/drawingml/2006/main">
                  <a:graphicData uri="http://schemas.microsoft.com/office/word/2010/wordprocessingGroup">
                    <wpg:wgp>
                      <wpg:cNvGrpSpPr/>
                      <wpg:grpSpPr>
                        <a:xfrm>
                          <a:off x="0" y="0"/>
                          <a:ext cx="5168265" cy="4203065"/>
                          <a:chOff x="0" y="0"/>
                          <a:chExt cx="5168347" cy="4005624"/>
                        </a:xfrm>
                      </wpg:grpSpPr>
                      <wpg:grpSp>
                        <wpg:cNvPr id="64" name="קבוצה 64"/>
                        <wpg:cNvGrpSpPr/>
                        <wpg:grpSpPr>
                          <a:xfrm>
                            <a:off x="0" y="0"/>
                            <a:ext cx="5168347" cy="4005624"/>
                            <a:chOff x="0" y="0"/>
                            <a:chExt cx="5168347" cy="4005624"/>
                          </a:xfrm>
                        </wpg:grpSpPr>
                        <wpg:grpSp>
                          <wpg:cNvPr id="15" name="Group 244"/>
                          <wpg:cNvGrpSpPr/>
                          <wpg:grpSpPr>
                            <a:xfrm>
                              <a:off x="0" y="0"/>
                              <a:ext cx="5168347" cy="4005624"/>
                              <a:chOff x="-172187" y="0"/>
                              <a:chExt cx="5168347" cy="4005624"/>
                            </a:xfrm>
                          </wpg:grpSpPr>
                          <wpg:grpSp>
                            <wpg:cNvPr id="17" name="Group 243"/>
                            <wpg:cNvGrpSpPr/>
                            <wpg:grpSpPr>
                              <a:xfrm>
                                <a:off x="-148333" y="0"/>
                                <a:ext cx="5144493" cy="4005624"/>
                                <a:chOff x="-331213" y="0"/>
                                <a:chExt cx="5144493" cy="4005624"/>
                              </a:xfrm>
                            </wpg:grpSpPr>
                            <wpg:grpSp>
                              <wpg:cNvPr id="41" name="Group 242"/>
                              <wpg:cNvGrpSpPr/>
                              <wpg:grpSpPr>
                                <a:xfrm>
                                  <a:off x="0" y="0"/>
                                  <a:ext cx="4793615" cy="3221990"/>
                                  <a:chOff x="0" y="0"/>
                                  <a:chExt cx="4794123" cy="3222447"/>
                                </a:xfrm>
                              </wpg:grpSpPr>
                              <wpg:grpSp>
                                <wpg:cNvPr id="43" name="Group 239"/>
                                <wpg:cNvGrpSpPr/>
                                <wpg:grpSpPr>
                                  <a:xfrm>
                                    <a:off x="0" y="0"/>
                                    <a:ext cx="4794123" cy="2875907"/>
                                    <a:chOff x="621924" y="0"/>
                                    <a:chExt cx="4795138" cy="2876027"/>
                                  </a:xfrm>
                                </wpg:grpSpPr>
                                <pic:pic xmlns:pic="http://schemas.openxmlformats.org/drawingml/2006/picture">
                                  <pic:nvPicPr>
                                    <pic:cNvPr id="44" name="Picture 237"/>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896819" y="0"/>
                                      <a:ext cx="2520243" cy="2874122"/>
                                    </a:xfrm>
                                    <a:prstGeom prst="rect">
                                      <a:avLst/>
                                    </a:prstGeom>
                                  </pic:spPr>
                                </pic:pic>
                                <pic:pic xmlns:pic="http://schemas.openxmlformats.org/drawingml/2006/picture">
                                  <pic:nvPicPr>
                                    <pic:cNvPr id="45" name="Picture 238"/>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621924" y="1907"/>
                                      <a:ext cx="2520243" cy="2874120"/>
                                    </a:xfrm>
                                    <a:prstGeom prst="rect">
                                      <a:avLst/>
                                    </a:prstGeom>
                                  </pic:spPr>
                                </pic:pic>
                              </wpg:grpSp>
                              <pic:pic xmlns:pic="http://schemas.openxmlformats.org/drawingml/2006/picture">
                                <pic:nvPicPr>
                                  <pic:cNvPr id="58" name="Picture 241"/>
                                  <pic:cNvPicPr>
                                    <a:picLocks noChangeAspect="1"/>
                                  </pic:cNvPicPr>
                                </pic:nvPicPr>
                                <pic:blipFill rotWithShape="1">
                                  <a:blip r:embed="rId28">
                                    <a:extLst>
                                      <a:ext uri="{28A0092B-C50C-407E-A947-70E740481C1C}">
                                        <a14:useLocalDpi xmlns:a14="http://schemas.microsoft.com/office/drawing/2010/main" val="0"/>
                                      </a:ext>
                                    </a:extLst>
                                  </a:blip>
                                  <a:srcRect l="32802" t="96544" r="38983" b="-1"/>
                                  <a:stretch/>
                                </pic:blipFill>
                                <pic:spPr bwMode="auto">
                                  <a:xfrm>
                                    <a:off x="1755648" y="3006547"/>
                                    <a:ext cx="1484630" cy="215900"/>
                                  </a:xfrm>
                                  <a:prstGeom prst="rect">
                                    <a:avLst/>
                                  </a:prstGeom>
                                  <a:ln>
                                    <a:noFill/>
                                  </a:ln>
                                  <a:extLst>
                                    <a:ext uri="{53640926-AAD7-44D8-BBD7-CCE9431645EC}">
                                      <a14:shadowObscured xmlns:a14="http://schemas.microsoft.com/office/drawing/2010/main"/>
                                    </a:ext>
                                  </a:extLst>
                                </pic:spPr>
                              </pic:pic>
                            </wpg:grpSp>
                            <wps:wsp>
                              <wps:cNvPr id="59" name="תיבת טקסט 59"/>
                              <wps:cNvSpPr txBox="1"/>
                              <wps:spPr>
                                <a:xfrm>
                                  <a:off x="-331213" y="3240449"/>
                                  <a:ext cx="5144493" cy="765175"/>
                                </a:xfrm>
                                <a:prstGeom prst="rect">
                                  <a:avLst/>
                                </a:prstGeom>
                                <a:solidFill>
                                  <a:prstClr val="white"/>
                                </a:solidFill>
                                <a:ln>
                                  <a:noFill/>
                                </a:ln>
                              </wps:spPr>
                              <wps:txbx>
                                <w:txbxContent>
                                  <w:p w:rsidR="00C319FA" w:rsidRPr="00E87082" w:rsidRDefault="00C319FA" w:rsidP="001F0186">
                                    <w:pPr>
                                      <w:pStyle w:val="Caption"/>
                                      <w:rPr>
                                        <w:noProof/>
                                      </w:rPr>
                                    </w:pPr>
                                    <w:bookmarkStart w:id="492" w:name="_Ref520641523"/>
                                    <w:bookmarkStart w:id="493" w:name="_Toc520445486"/>
                                    <w:r w:rsidRPr="00E87082">
                                      <w:t xml:space="preserve">Figure </w:t>
                                    </w:r>
                                    <w:r w:rsidRPr="00E87082">
                                      <w:rPr>
                                        <w:noProof/>
                                      </w:rPr>
                                      <w:fldChar w:fldCharType="begin"/>
                                    </w:r>
                                    <w:r w:rsidRPr="00E87082">
                                      <w:rPr>
                                        <w:noProof/>
                                      </w:rPr>
                                      <w:instrText xml:space="preserve"> SEQ Figure \* ARABIC </w:instrText>
                                    </w:r>
                                    <w:r w:rsidRPr="00E87082">
                                      <w:rPr>
                                        <w:noProof/>
                                      </w:rPr>
                                      <w:fldChar w:fldCharType="separate"/>
                                    </w:r>
                                    <w:r w:rsidRPr="00E87082">
                                      <w:rPr>
                                        <w:noProof/>
                                      </w:rPr>
                                      <w:t>7</w:t>
                                    </w:r>
                                    <w:r w:rsidRPr="00E87082">
                                      <w:rPr>
                                        <w:noProof/>
                                      </w:rPr>
                                      <w:fldChar w:fldCharType="end"/>
                                    </w:r>
                                    <w:bookmarkEnd w:id="492"/>
                                    <w:r w:rsidRPr="00E87082">
                                      <w:rPr>
                                        <w:noProof/>
                                      </w:rPr>
                                      <w:t>. Top: regression of predicted bacterial concentration according to PLS model against real bacterial concentration of E. coli and B. subtilis. Bottom: box plot of the data as used for threshold analysis. Boxes illustrate median and interquartile range (IQR), whiskers indicate 25th and 75th percentile, outliers are shown. Asterixes signify diffrence from control (concentration of 0 CFU/ml) according to Student's t-test, p&lt;0.01 .N of E. coli = 197, N of B. subtilis = 74.</w:t>
                                    </w:r>
                                    <w:bookmarkEnd w:id="493"/>
                                    <w:r w:rsidRPr="00E87082">
                                      <w:rPr>
                                        <w:noProof/>
                                      </w:rPr>
                                      <w:t xml:space="preserve">  Only validation set is shown.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60" name="Text Box 240"/>
                            <wps:cNvSpPr txBox="1"/>
                            <wps:spPr>
                              <a:xfrm>
                                <a:off x="-172187" y="103778"/>
                                <a:ext cx="587405" cy="2574950"/>
                              </a:xfrm>
                              <a:prstGeom prst="rect">
                                <a:avLst/>
                              </a:prstGeom>
                              <a:noFill/>
                              <a:ln w="6350">
                                <a:noFill/>
                              </a:ln>
                            </wps:spPr>
                            <wps:txbx>
                              <w:txbxContent>
                                <w:p w:rsidR="00C319FA" w:rsidRDefault="00C319FA" w:rsidP="007F0F28">
                                  <w:pPr>
                                    <w:pStyle w:val="VIplotA"/>
                                  </w:pPr>
                                  <w:r w:rsidRPr="00CB4DBB">
                                    <w:t xml:space="preserve">Predicted Bacterial Concentration </w:t>
                                  </w:r>
                                </w:p>
                                <w:p w:rsidR="00C319FA" w:rsidRPr="00CB4DBB" w:rsidRDefault="00C319FA" w:rsidP="007F0F28">
                                  <w:pPr>
                                    <w:pStyle w:val="VIplotA"/>
                                  </w:pPr>
                                  <w:r>
                                    <w:t>Log10</w:t>
                                  </w:r>
                                  <w:r w:rsidRPr="00CB4DBB">
                                    <w:t>[log10(CFU/ml)</w:t>
                                  </w:r>
                                </w:p>
                              </w:txbxContent>
                            </wps:txbx>
                            <wps:bodyPr rot="0" spcFirstLastPara="0" vertOverflow="overflow" horzOverflow="overflow" vert="vert270" wrap="square" lIns="91440" tIns="45720" rIns="91440" bIns="45720" numCol="1" spcCol="0" rtlCol="1" fromWordArt="0" anchor="ctr" anchorCtr="0" forceAA="0" compatLnSpc="1">
                              <a:prstTxWarp prst="textNoShape">
                                <a:avLst/>
                              </a:prstTxWarp>
                              <a:noAutofit/>
                            </wps:bodyPr>
                          </wps:wsp>
                        </wpg:grpSp>
                        <wps:wsp>
                          <wps:cNvPr id="61" name="Text Box 165"/>
                          <wps:cNvSpPr txBox="1"/>
                          <wps:spPr>
                            <a:xfrm>
                              <a:off x="4390977" y="74266"/>
                              <a:ext cx="262255" cy="259715"/>
                            </a:xfrm>
                            <a:prstGeom prst="rect">
                              <a:avLst/>
                            </a:prstGeom>
                            <a:noFill/>
                            <a:ln w="6350">
                              <a:noFill/>
                            </a:ln>
                          </wps:spPr>
                          <wps:txbx>
                            <w:txbxContent>
                              <w:p w:rsidR="00C319FA" w:rsidRPr="00073626" w:rsidRDefault="00C319FA"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62" name="Text Box 165"/>
                          <wps:cNvSpPr txBox="1"/>
                          <wps:spPr>
                            <a:xfrm>
                              <a:off x="4618416" y="76587"/>
                              <a:ext cx="262255" cy="259715"/>
                            </a:xfrm>
                            <a:prstGeom prst="rect">
                              <a:avLst/>
                            </a:prstGeom>
                            <a:noFill/>
                            <a:ln w="6350">
                              <a:noFill/>
                            </a:ln>
                          </wps:spPr>
                          <wps:txbx>
                            <w:txbxContent>
                              <w:p w:rsidR="00C319FA" w:rsidRPr="00073626" w:rsidRDefault="00C319FA"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63" name="Text Box 165"/>
                          <wps:cNvSpPr txBox="1"/>
                          <wps:spPr>
                            <a:xfrm>
                              <a:off x="4841214" y="76587"/>
                              <a:ext cx="262834" cy="260309"/>
                            </a:xfrm>
                            <a:prstGeom prst="rect">
                              <a:avLst/>
                            </a:prstGeom>
                            <a:noFill/>
                            <a:ln w="6350">
                              <a:noFill/>
                            </a:ln>
                          </wps:spPr>
                          <wps:txbx>
                            <w:txbxContent>
                              <w:p w:rsidR="00C319FA" w:rsidRPr="00073626" w:rsidRDefault="00C319FA"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grpSp>
                      <wps:wsp>
                        <wps:cNvPr id="65" name="Text Box 165"/>
                        <wps:cNvSpPr txBox="1"/>
                        <wps:spPr>
                          <a:xfrm>
                            <a:off x="3506135" y="1828800"/>
                            <a:ext cx="262829" cy="260294"/>
                          </a:xfrm>
                          <a:prstGeom prst="rect">
                            <a:avLst/>
                          </a:prstGeom>
                          <a:noFill/>
                          <a:ln w="6350">
                            <a:noFill/>
                          </a:ln>
                        </wps:spPr>
                        <wps:txbx>
                          <w:txbxContent>
                            <w:p w:rsidR="00C319FA" w:rsidRPr="00073626" w:rsidRDefault="00C319FA"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66" name="Text Box 165"/>
                        <wps:cNvSpPr txBox="1"/>
                        <wps:spPr>
                          <a:xfrm>
                            <a:off x="3730528" y="1834410"/>
                            <a:ext cx="262829" cy="260294"/>
                          </a:xfrm>
                          <a:prstGeom prst="rect">
                            <a:avLst/>
                          </a:prstGeom>
                          <a:noFill/>
                          <a:ln w="6350">
                            <a:noFill/>
                          </a:ln>
                        </wps:spPr>
                        <wps:txbx>
                          <w:txbxContent>
                            <w:p w:rsidR="00C319FA" w:rsidRPr="00073626" w:rsidRDefault="00C319FA"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67" name="Text Box 165"/>
                        <wps:cNvSpPr txBox="1"/>
                        <wps:spPr>
                          <a:xfrm>
                            <a:off x="3954921" y="1834410"/>
                            <a:ext cx="262829" cy="260294"/>
                          </a:xfrm>
                          <a:prstGeom prst="rect">
                            <a:avLst/>
                          </a:prstGeom>
                          <a:noFill/>
                          <a:ln w="6350">
                            <a:noFill/>
                          </a:ln>
                        </wps:spPr>
                        <wps:txbx>
                          <w:txbxContent>
                            <w:p w:rsidR="00C319FA" w:rsidRPr="00073626" w:rsidRDefault="00C319FA"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68" name="Text Box 165"/>
                        <wps:cNvSpPr txBox="1"/>
                        <wps:spPr>
                          <a:xfrm>
                            <a:off x="4184923" y="1834410"/>
                            <a:ext cx="262829" cy="260294"/>
                          </a:xfrm>
                          <a:prstGeom prst="rect">
                            <a:avLst/>
                          </a:prstGeom>
                          <a:noFill/>
                          <a:ln w="6350">
                            <a:noFill/>
                          </a:ln>
                        </wps:spPr>
                        <wps:txbx>
                          <w:txbxContent>
                            <w:p w:rsidR="00C319FA" w:rsidRPr="00073626" w:rsidRDefault="00C319FA"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69" name="Text Box 165"/>
                        <wps:cNvSpPr txBox="1"/>
                        <wps:spPr>
                          <a:xfrm>
                            <a:off x="4414926" y="1570749"/>
                            <a:ext cx="262829" cy="260294"/>
                          </a:xfrm>
                          <a:prstGeom prst="rect">
                            <a:avLst/>
                          </a:prstGeom>
                          <a:noFill/>
                          <a:ln w="6350">
                            <a:noFill/>
                          </a:ln>
                        </wps:spPr>
                        <wps:txbx>
                          <w:txbxContent>
                            <w:p w:rsidR="00C319FA" w:rsidRPr="00073626" w:rsidRDefault="00C319FA"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BDDC99" id="קבוצה 70" o:spid="_x0000_s1082" style="position:absolute;left:0;text-align:left;margin-left:20.8pt;margin-top:64.6pt;width:406.95pt;height:330.95pt;z-index:251676160;mso-position-horizontal-relative:margin;mso-width-relative:margin;mso-height-relative:margin" coordsize="51683,40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">
                <v:group id="קבוצה 64" o:spid="_x0000_s1083" style="position:absolute;width:51683;height:40056" coordsize="51683,40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group id="Group 244" o:spid="_x0000_s1084" style="position:absolute;width:51683;height:40056" coordorigin="-1721" coordsize="51683,40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243" o:spid="_x0000_s1085" style="position:absolute;left:-1483;width:51444;height:40056" coordorigin="-3312" coordsize="51444,40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oup 242" o:spid="_x0000_s1086" style="position:absolute;width:47936;height:32219" coordsize="47941,3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group id="Group 239" o:spid="_x0000_s1087" style="position:absolute;width:47941;height:28759" coordorigin="6219" coordsize="47951,2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237" o:spid="_x0000_s1088" type="#_x0000_t75" style="position:absolute;left:28968;width:25202;height:28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">
                            <v:imagedata r:id="rId29" o:title=""/>
                            <v:path arrowok="t"/>
                          </v:shape>
                          <v:shape id="Picture 238" o:spid="_x0000_s1089" type="#_x0000_t75" style="position:absolute;left:6219;top:19;width:25202;height:28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">
                            <v:imagedata r:id="rId30" o:title=""/>
                            <v:path arrowok="t"/>
                          </v:shape>
                        </v:group>
                        <v:shape id="Picture 241" o:spid="_x0000_s1090" type="#_x0000_t75" style="position:absolute;left:17556;top:30065;width:14846;height: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">
                          <v:imagedata r:id="rId31" o:title="" croptop="63271f" cropbottom="-1f" cropleft="21497f" cropright="25548f"/>
                          <v:path arrowok="t"/>
                        </v:shape>
                      </v:group>
                      <v:shape id="תיבת טקסט 59" o:spid="_x0000_s1091" type="#_x0000_t202" style="position:absolute;left:-3312;top:32404;width:51444;height:7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rsidR="00C319FA" w:rsidRPr="00E87082" w:rsidRDefault="00C319FA" w:rsidP="001F0186">
                              <w:pPr>
                                <w:pStyle w:val="Caption"/>
                                <w:rPr>
                                  <w:noProof/>
                                </w:rPr>
                              </w:pPr>
                              <w:bookmarkStart w:id="494" w:name="_Ref520641523"/>
                              <w:bookmarkStart w:id="495" w:name="_Toc520445486"/>
                              <w:r w:rsidRPr="00E87082">
                                <w:t xml:space="preserve">Figure </w:t>
                              </w:r>
                              <w:r w:rsidRPr="00E87082">
                                <w:rPr>
                                  <w:noProof/>
                                </w:rPr>
                                <w:fldChar w:fldCharType="begin"/>
                              </w:r>
                              <w:r w:rsidRPr="00E87082">
                                <w:rPr>
                                  <w:noProof/>
                                </w:rPr>
                                <w:instrText xml:space="preserve"> SEQ Figure \* ARABIC </w:instrText>
                              </w:r>
                              <w:r w:rsidRPr="00E87082">
                                <w:rPr>
                                  <w:noProof/>
                                </w:rPr>
                                <w:fldChar w:fldCharType="separate"/>
                              </w:r>
                              <w:r w:rsidRPr="00E87082">
                                <w:rPr>
                                  <w:noProof/>
                                </w:rPr>
                                <w:t>7</w:t>
                              </w:r>
                              <w:r w:rsidRPr="00E87082">
                                <w:rPr>
                                  <w:noProof/>
                                </w:rPr>
                                <w:fldChar w:fldCharType="end"/>
                              </w:r>
                              <w:bookmarkEnd w:id="494"/>
                              <w:r w:rsidRPr="00E87082">
                                <w:rPr>
                                  <w:noProof/>
                                </w:rPr>
                                <w:t>. Top: regression of predicted bacterial concentration according to PLS model against real bacterial concentration of E. coli and B. subtilis. Bottom: box plot of the data as used for threshold analysis. Boxes illustrate median and interquartile range (IQR), whiskers indicate 25th and 75th percentile, outliers are shown. Asterixes signify diffrence from control (concentration of 0 CFU/ml) according to Student's t-test, p&lt;0.01 .N of E. coli = 197, N of B. subtilis = 74.</w:t>
                              </w:r>
                              <w:bookmarkEnd w:id="495"/>
                              <w:r w:rsidRPr="00E87082">
                                <w:rPr>
                                  <w:noProof/>
                                </w:rPr>
                                <w:t xml:space="preserve">  Only validation set is shown.</w:t>
                              </w:r>
                            </w:p>
                          </w:txbxContent>
                        </v:textbox>
                      </v:shape>
                    </v:group>
                    <v:shape id="Text Box 240" o:spid="_x0000_s1092" type="#_x0000_t202" style="position:absolute;left:-1721;top:1037;width:5873;height:25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" filled="f" stroked="f" strokeweight=".5pt">
                      <v:textbox style="layout-flow:vertical;mso-layout-flow-alt:bottom-to-top">
                        <w:txbxContent>
                          <w:p w:rsidR="00C319FA" w:rsidRDefault="00C319FA" w:rsidP="007F0F28">
                            <w:pPr>
                              <w:pStyle w:val="VIplotA"/>
                            </w:pPr>
                            <w:r w:rsidRPr="00CB4DBB">
                              <w:t xml:space="preserve">Predicted Bacterial Concentration </w:t>
                            </w:r>
                          </w:p>
                          <w:p w:rsidR="00C319FA" w:rsidRPr="00CB4DBB" w:rsidRDefault="00C319FA" w:rsidP="007F0F28">
                            <w:pPr>
                              <w:pStyle w:val="VIplotA"/>
                            </w:pPr>
                            <w:r>
                              <w:t>Log10</w:t>
                            </w:r>
                            <w:r w:rsidRPr="00CB4DBB">
                              <w:t>[log10(CFU/ml)</w:t>
                            </w:r>
                          </w:p>
                        </w:txbxContent>
                      </v:textbox>
                    </v:shape>
                  </v:group>
                  <v:shape id="Text Box 165" o:spid="_x0000_s1093" type="#_x0000_t202" style="position:absolute;left:43909;top:742;width:2623;height:25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" filled="f" stroked="f" strokeweight=".5pt">
                    <v:textbox>
                      <w:txbxContent>
                        <w:p w:rsidR="00C319FA" w:rsidRPr="00073626" w:rsidRDefault="00C319FA" w:rsidP="007F0F28">
                          <w:pPr>
                            <w:spacing w:before="0"/>
                            <w:rPr>
                              <w:b/>
                              <w:bCs/>
                              <w:sz w:val="32"/>
                              <w:szCs w:val="32"/>
                            </w:rPr>
                          </w:pPr>
                          <w:r w:rsidRPr="00073626">
                            <w:rPr>
                              <w:rFonts w:hint="cs"/>
                              <w:b/>
                              <w:bCs/>
                              <w:sz w:val="32"/>
                              <w:szCs w:val="32"/>
                              <w:rtl/>
                            </w:rPr>
                            <w:t>*</w:t>
                          </w:r>
                        </w:p>
                      </w:txbxContent>
                    </v:textbox>
                  </v:shape>
                  <v:shape id="Text Box 165" o:spid="_x0000_s1094" type="#_x0000_t202" style="position:absolute;left:46184;top:765;width:2622;height:25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" filled="f" stroked="f" strokeweight=".5pt">
                    <v:textbox>
                      <w:txbxContent>
                        <w:p w:rsidR="00C319FA" w:rsidRPr="00073626" w:rsidRDefault="00C319FA" w:rsidP="007F0F28">
                          <w:pPr>
                            <w:spacing w:before="0"/>
                            <w:rPr>
                              <w:b/>
                              <w:bCs/>
                              <w:sz w:val="32"/>
                              <w:szCs w:val="32"/>
                            </w:rPr>
                          </w:pPr>
                          <w:r w:rsidRPr="00073626">
                            <w:rPr>
                              <w:rFonts w:hint="cs"/>
                              <w:b/>
                              <w:bCs/>
                              <w:sz w:val="32"/>
                              <w:szCs w:val="32"/>
                              <w:rtl/>
                            </w:rPr>
                            <w:t>*</w:t>
                          </w:r>
                        </w:p>
                      </w:txbxContent>
                    </v:textbox>
                  </v:shape>
                  <v:shape id="Text Box 165" o:spid="_x0000_s1095" type="#_x0000_t202" style="position:absolute;left:48412;top:765;width:2628;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" filled="f" stroked="f" strokeweight=".5pt">
                    <v:textbox>
                      <w:txbxContent>
                        <w:p w:rsidR="00C319FA" w:rsidRPr="00073626" w:rsidRDefault="00C319FA" w:rsidP="007F0F28">
                          <w:pPr>
                            <w:spacing w:before="0"/>
                            <w:rPr>
                              <w:b/>
                              <w:bCs/>
                              <w:sz w:val="32"/>
                              <w:szCs w:val="32"/>
                            </w:rPr>
                          </w:pPr>
                          <w:r w:rsidRPr="00073626">
                            <w:rPr>
                              <w:rFonts w:hint="cs"/>
                              <w:b/>
                              <w:bCs/>
                              <w:sz w:val="32"/>
                              <w:szCs w:val="32"/>
                              <w:rtl/>
                            </w:rPr>
                            <w:t>*</w:t>
                          </w:r>
                        </w:p>
                      </w:txbxContent>
                    </v:textbox>
                  </v:shape>
                </v:group>
                <v:shape id="Text Box 165" o:spid="_x0000_s1096" type="#_x0000_t202" style="position:absolute;left:35061;top:18288;width:2628;height:26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" filled="f" stroked="f" strokeweight=".5pt">
                  <v:textbox>
                    <w:txbxContent>
                      <w:p w:rsidR="00C319FA" w:rsidRPr="00073626" w:rsidRDefault="00C319FA" w:rsidP="007F0F28">
                        <w:pPr>
                          <w:spacing w:before="0"/>
                          <w:rPr>
                            <w:b/>
                            <w:bCs/>
                            <w:sz w:val="32"/>
                            <w:szCs w:val="32"/>
                          </w:rPr>
                        </w:pPr>
                        <w:r w:rsidRPr="00073626">
                          <w:rPr>
                            <w:rFonts w:hint="cs"/>
                            <w:b/>
                            <w:bCs/>
                            <w:sz w:val="32"/>
                            <w:szCs w:val="32"/>
                            <w:rtl/>
                          </w:rPr>
                          <w:t>*</w:t>
                        </w:r>
                      </w:p>
                    </w:txbxContent>
                  </v:textbox>
                </v:shape>
                <v:shape id="Text Box 165" o:spid="_x0000_s1097" type="#_x0000_t202" style="position:absolute;left:37305;top:18344;width:2628;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" filled="f" stroked="f" strokeweight=".5pt">
                  <v:textbox>
                    <w:txbxContent>
                      <w:p w:rsidR="00C319FA" w:rsidRPr="00073626" w:rsidRDefault="00C319FA" w:rsidP="007F0F28">
                        <w:pPr>
                          <w:spacing w:before="0"/>
                          <w:rPr>
                            <w:b/>
                            <w:bCs/>
                            <w:sz w:val="32"/>
                            <w:szCs w:val="32"/>
                          </w:rPr>
                        </w:pPr>
                        <w:r w:rsidRPr="00073626">
                          <w:rPr>
                            <w:rFonts w:hint="cs"/>
                            <w:b/>
                            <w:bCs/>
                            <w:sz w:val="32"/>
                            <w:szCs w:val="32"/>
                            <w:rtl/>
                          </w:rPr>
                          <w:t>*</w:t>
                        </w:r>
                      </w:p>
                    </w:txbxContent>
                  </v:textbox>
                </v:shape>
                <v:shape id="Text Box 165" o:spid="_x0000_s1098" type="#_x0000_t202" style="position:absolute;left:39549;top:18344;width:2628;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" filled="f" stroked="f" strokeweight=".5pt">
                  <v:textbox>
                    <w:txbxContent>
                      <w:p w:rsidR="00C319FA" w:rsidRPr="00073626" w:rsidRDefault="00C319FA" w:rsidP="007F0F28">
                        <w:pPr>
                          <w:spacing w:before="0"/>
                          <w:rPr>
                            <w:b/>
                            <w:bCs/>
                            <w:sz w:val="32"/>
                            <w:szCs w:val="32"/>
                          </w:rPr>
                        </w:pPr>
                        <w:r w:rsidRPr="00073626">
                          <w:rPr>
                            <w:rFonts w:hint="cs"/>
                            <w:b/>
                            <w:bCs/>
                            <w:sz w:val="32"/>
                            <w:szCs w:val="32"/>
                            <w:rtl/>
                          </w:rPr>
                          <w:t>*</w:t>
                        </w:r>
                      </w:p>
                    </w:txbxContent>
                  </v:textbox>
                </v:shape>
                <v:shape id="Text Box 165" o:spid="_x0000_s1099" type="#_x0000_t202" style="position:absolute;left:41849;top:18344;width:2628;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" filled="f" stroked="f" strokeweight=".5pt">
                  <v:textbox>
                    <w:txbxContent>
                      <w:p w:rsidR="00C319FA" w:rsidRPr="00073626" w:rsidRDefault="00C319FA" w:rsidP="007F0F28">
                        <w:pPr>
                          <w:spacing w:before="0"/>
                          <w:rPr>
                            <w:b/>
                            <w:bCs/>
                            <w:sz w:val="32"/>
                            <w:szCs w:val="32"/>
                          </w:rPr>
                        </w:pPr>
                        <w:r w:rsidRPr="00073626">
                          <w:rPr>
                            <w:rFonts w:hint="cs"/>
                            <w:b/>
                            <w:bCs/>
                            <w:sz w:val="32"/>
                            <w:szCs w:val="32"/>
                            <w:rtl/>
                          </w:rPr>
                          <w:t>*</w:t>
                        </w:r>
                      </w:p>
                    </w:txbxContent>
                  </v:textbox>
                </v:shape>
                <v:shape id="Text Box 165" o:spid="_x0000_s1100" type="#_x0000_t202" style="position:absolute;left:44149;top:15707;width:2628;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" filled="f" stroked="f" strokeweight=".5pt">
                  <v:textbox>
                    <w:txbxContent>
                      <w:p w:rsidR="00C319FA" w:rsidRPr="00073626" w:rsidRDefault="00C319FA" w:rsidP="007F0F28">
                        <w:pPr>
                          <w:spacing w:before="0"/>
                          <w:rPr>
                            <w:b/>
                            <w:bCs/>
                            <w:sz w:val="32"/>
                            <w:szCs w:val="32"/>
                          </w:rPr>
                        </w:pPr>
                        <w:r w:rsidRPr="00073626">
                          <w:rPr>
                            <w:rFonts w:hint="cs"/>
                            <w:b/>
                            <w:bCs/>
                            <w:sz w:val="32"/>
                            <w:szCs w:val="32"/>
                            <w:rtl/>
                          </w:rPr>
                          <w:t>*</w:t>
                        </w:r>
                      </w:p>
                    </w:txbxContent>
                  </v:textbox>
                </v:shape>
                <w10:wrap type="topAndBottom" anchorx="margin"/>
              </v:group>
            </w:pict>
          </mc:Fallback>
        </mc:AlternateContent>
      </w:r>
      <w:r>
        <w:t xml:space="preserve">Constructing a PLS model for quantifying both </w:t>
      </w:r>
      <w:r>
        <w:rPr>
          <w:i/>
          <w:iCs/>
        </w:rPr>
        <w:t>E. coli</w:t>
      </w:r>
      <w:r>
        <w:t xml:space="preserve"> and </w:t>
      </w:r>
      <w:r>
        <w:rPr>
          <w:i/>
          <w:iCs/>
        </w:rPr>
        <w:t>B. subtilis</w:t>
      </w:r>
      <w:r>
        <w:t xml:space="preserve"> has shown significant difference between species detection thresholds. While </w:t>
      </w:r>
      <w:r>
        <w:rPr>
          <w:i/>
          <w:iCs/>
        </w:rPr>
        <w:t xml:space="preserve">E. coli </w:t>
      </w:r>
      <w:r>
        <w:t>could only be detected at 10</w:t>
      </w:r>
      <w:r>
        <w:rPr>
          <w:vertAlign w:val="superscript"/>
        </w:rPr>
        <w:t>6</w:t>
      </w:r>
      <w:r>
        <w:t xml:space="preserve"> CFU/ml, </w:t>
      </w:r>
      <w:r>
        <w:rPr>
          <w:i/>
          <w:iCs/>
        </w:rPr>
        <w:t>B. subtilis</w:t>
      </w:r>
      <w:r>
        <w:t xml:space="preserve"> prediction models enabled confident detection at 10</w:t>
      </w:r>
      <w:r>
        <w:rPr>
          <w:vertAlign w:val="superscript"/>
        </w:rPr>
        <w:t>2</w:t>
      </w:r>
      <w:r>
        <w:t xml:space="preserve"> CFU/ml (</w:t>
      </w:r>
      <w:r>
        <w:fldChar w:fldCharType="begin"/>
      </w:r>
      <w:r>
        <w:instrText xml:space="preserve"> REF _Ref520641523 \h </w:instrText>
      </w:r>
      <w:r>
        <w:fldChar w:fldCharType="separate"/>
      </w:r>
      <w:r>
        <w:t xml:space="preserve">Figure </w:t>
      </w:r>
      <w:r>
        <w:rPr>
          <w:noProof/>
        </w:rPr>
        <w:t>7</w:t>
      </w:r>
      <w:r>
        <w:fldChar w:fldCharType="end"/>
      </w:r>
      <w:r>
        <w:t>).</w:t>
      </w:r>
    </w:p>
    <w:p w:rsidR="00624A75" w:rsidRDefault="00624A75" w:rsidP="007F0F28">
      <w:pPr>
        <w:rPr>
          <w:ins w:id="496" w:author="Shlomo Sela" w:date="2018-08-28T10:11:00Z"/>
          <w:lang w:val="en-GB"/>
        </w:rPr>
      </w:pPr>
    </w:p>
    <w:p w:rsidR="00F20701" w:rsidRPr="0075113B" w:rsidRDefault="00F20701" w:rsidP="003A480A">
      <w:r>
        <w:rPr>
          <w:lang w:val="en-GB"/>
        </w:rPr>
        <w:t xml:space="preserve">Since detectable </w:t>
      </w:r>
      <w:r w:rsidRPr="00E87082">
        <w:rPr>
          <w:i/>
          <w:iCs/>
          <w:lang w:val="en-GB"/>
        </w:rPr>
        <w:t>E</w:t>
      </w:r>
      <w:r w:rsidR="00624A75" w:rsidRPr="00E87082">
        <w:rPr>
          <w:i/>
          <w:iCs/>
          <w:lang w:val="en-GB"/>
        </w:rPr>
        <w:t>.</w:t>
      </w:r>
      <w:r w:rsidRPr="00E87082">
        <w:rPr>
          <w:i/>
          <w:iCs/>
          <w:lang w:val="en-GB"/>
        </w:rPr>
        <w:t xml:space="preserve"> coli</w:t>
      </w:r>
      <w:r>
        <w:rPr>
          <w:lang w:val="en-GB"/>
        </w:rPr>
        <w:t xml:space="preserve"> concentrations are very high, the analytical performance of this method for this species is generally not sufficient. However, in the case of </w:t>
      </w:r>
      <w:r>
        <w:rPr>
          <w:i/>
          <w:iCs/>
          <w:lang w:val="en-GB"/>
        </w:rPr>
        <w:t xml:space="preserve">B. subtilis, </w:t>
      </w:r>
      <w:r>
        <w:rPr>
          <w:lang w:val="en-GB"/>
        </w:rPr>
        <w:t>a significant improvement of detection capability is expected when using low resolution Raman spectroscopy as compared with use of absorbance at 590 nm. However, the</w:t>
      </w:r>
      <w:r w:rsidR="00624A75">
        <w:rPr>
          <w:lang w:val="en-GB"/>
        </w:rPr>
        <w:t>se</w:t>
      </w:r>
      <w:r>
        <w:rPr>
          <w:lang w:val="en-GB"/>
        </w:rPr>
        <w:t xml:space="preserve"> result</w:t>
      </w:r>
      <w:r w:rsidR="00624A75">
        <w:rPr>
          <w:lang w:val="en-GB"/>
        </w:rPr>
        <w:t>s</w:t>
      </w:r>
      <w:r>
        <w:rPr>
          <w:lang w:val="en-GB"/>
        </w:rPr>
        <w:t xml:space="preserve"> </w:t>
      </w:r>
      <w:r w:rsidR="00624A75">
        <w:rPr>
          <w:lang w:val="en-GB"/>
        </w:rPr>
        <w:t>do</w:t>
      </w:r>
      <w:r>
        <w:rPr>
          <w:lang w:val="en-GB"/>
        </w:rPr>
        <w:t xml:space="preserve"> not seem promising for the rapid and accurate detection of bacteria in water</w:t>
      </w:r>
      <w:r>
        <w:t>.</w:t>
      </w:r>
    </w:p>
    <w:p w:rsidR="00F20701" w:rsidRDefault="00F20701" w:rsidP="00E926D0">
      <w:pPr>
        <w:pStyle w:val="Heading3"/>
        <w:numPr>
          <w:ilvl w:val="2"/>
          <w:numId w:val="35"/>
        </w:numPr>
        <w:ind w:left="142" w:hanging="142"/>
      </w:pPr>
      <w:bookmarkStart w:id="497" w:name="_Toc520664324"/>
      <w:bookmarkStart w:id="498" w:name="_Toc522802746"/>
      <w:r>
        <w:t>Differentiation between species</w:t>
      </w:r>
      <w:bookmarkEnd w:id="497"/>
      <w:bookmarkEnd w:id="498"/>
    </w:p>
    <w:p w:rsidR="00F20701" w:rsidRDefault="00F20701" w:rsidP="007F0F28">
      <w:r>
        <w:t xml:space="preserve">In order to explain the differences between the </w:t>
      </w:r>
      <w:r w:rsidR="00E87082">
        <w:t xml:space="preserve">detection </w:t>
      </w:r>
      <w:r>
        <w:t xml:space="preserve">abilities of </w:t>
      </w:r>
      <w:r>
        <w:rPr>
          <w:i/>
          <w:iCs/>
        </w:rPr>
        <w:t xml:space="preserve">E. coli </w:t>
      </w:r>
      <w:r>
        <w:t xml:space="preserve">and </w:t>
      </w:r>
      <w:r>
        <w:rPr>
          <w:i/>
          <w:iCs/>
        </w:rPr>
        <w:t>B. subtilis</w:t>
      </w:r>
      <w:r>
        <w:t>, variable importance (VI) was calculated and plotted (</w:t>
      </w:r>
      <w:r>
        <w:fldChar w:fldCharType="begin"/>
      </w:r>
      <w:r>
        <w:instrText xml:space="preserve"> REF _Ref520641553 \h </w:instrText>
      </w:r>
      <w:r>
        <w:fldChar w:fldCharType="separate"/>
      </w:r>
      <w:r>
        <w:t xml:space="preserve">Figure </w:t>
      </w:r>
      <w:r>
        <w:rPr>
          <w:noProof/>
        </w:rPr>
        <w:t>8</w:t>
      </w:r>
      <w:r>
        <w:fldChar w:fldCharType="end"/>
      </w:r>
      <w:r>
        <w:t xml:space="preserve">). VI is </w:t>
      </w:r>
      <w:r w:rsidRPr="00AB2881">
        <w:t>calculated</w:t>
      </w:r>
      <w:r w:rsidRPr="00470835">
        <w:t xml:space="preserve"> by sum of the decrease in error when split by a variable. </w:t>
      </w:r>
      <w:r>
        <w:t xml:space="preserve">Generally, values over 0.8 are considered significant in models with </w:t>
      </w:r>
      <w:r w:rsidR="00624A75">
        <w:t>many</w:t>
      </w:r>
      <w:r>
        <w:t xml:space="preserve"> variables </w:t>
      </w:r>
      <w:r>
        <w:rPr>
          <w:noProof/>
        </w:rPr>
        <w:t>(Eriksson et al., 2006)</w:t>
      </w:r>
      <w:r>
        <w:t>.</w:t>
      </w:r>
      <w:r w:rsidR="00F52E98">
        <w:t xml:space="preserve"> </w:t>
      </w:r>
      <w:r>
        <w:t xml:space="preserve">It appears that the different bacteria have different spectral fingerprints. The spectral fingerprint of </w:t>
      </w:r>
      <w:r>
        <w:rPr>
          <w:i/>
          <w:iCs/>
        </w:rPr>
        <w:t>B. subtilis</w:t>
      </w:r>
      <w:r>
        <w:t xml:space="preserve"> includes an additional peak in the functional group region between 3,000-4,000 cm</w:t>
      </w:r>
      <w:r>
        <w:rPr>
          <w:vertAlign w:val="superscript"/>
        </w:rPr>
        <w:t>-1</w:t>
      </w:r>
      <w:r>
        <w:t xml:space="preserve"> (</w:t>
      </w:r>
      <w:r>
        <w:fldChar w:fldCharType="begin"/>
      </w:r>
      <w:r>
        <w:instrText xml:space="preserve"> REF _Ref520641553 \h </w:instrText>
      </w:r>
      <w:r>
        <w:fldChar w:fldCharType="separate"/>
      </w:r>
      <w:r>
        <w:t xml:space="preserve">Figure </w:t>
      </w:r>
      <w:r>
        <w:rPr>
          <w:noProof/>
        </w:rPr>
        <w:t>8</w:t>
      </w:r>
      <w:r>
        <w:fldChar w:fldCharType="end"/>
      </w:r>
      <w:r>
        <w:t xml:space="preserve">). </w:t>
      </w:r>
      <w:r>
        <w:rPr>
          <w:lang w:val="en-GB"/>
        </w:rPr>
        <w:t>This region signifies that the signal was likely from biological molecules</w:t>
      </w:r>
      <w:r w:rsidR="00624A75">
        <w:rPr>
          <w:lang w:val="en-GB"/>
        </w:rPr>
        <w:t>,</w:t>
      </w:r>
      <w:r>
        <w:rPr>
          <w:lang w:val="en-GB"/>
        </w:rPr>
        <w:t xml:space="preserve"> </w:t>
      </w:r>
      <w:r w:rsidRPr="00067E40">
        <w:rPr>
          <w:lang w:val="en-GB"/>
        </w:rPr>
        <w:t xml:space="preserve">such as </w:t>
      </w:r>
      <w:r>
        <w:rPr>
          <w:lang w:val="en-GB"/>
        </w:rPr>
        <w:t xml:space="preserve">sugars and lipid functional groups </w:t>
      </w:r>
      <w:r>
        <w:rPr>
          <w:noProof/>
          <w:lang w:val="en-GB"/>
        </w:rPr>
        <w:t>(Premasiri et al., 2005; Zeiri et al., 2004; Zeiri and Efrima, 2010)</w:t>
      </w:r>
      <w:r w:rsidRPr="00067E40">
        <w:rPr>
          <w:lang w:val="en-GB"/>
        </w:rPr>
        <w:t>.</w:t>
      </w:r>
      <w:r>
        <w:t xml:space="preserve"> It is difficult however to assign a specific structure to the fingerprint</w:t>
      </w:r>
      <w:r w:rsidR="00624A75">
        <w:t>,</w:t>
      </w:r>
      <w:r>
        <w:t xml:space="preserve"> </w:t>
      </w:r>
      <w:r w:rsidRPr="00664129">
        <w:t xml:space="preserve">since it is not a sharp, well resolved peak. This is probably due to many different molecules contributing to the Raman effect. </w:t>
      </w:r>
      <w:r>
        <w:t xml:space="preserve">The fingerprint of </w:t>
      </w:r>
      <w:r>
        <w:rPr>
          <w:i/>
          <w:iCs/>
        </w:rPr>
        <w:t>E. coli</w:t>
      </w:r>
      <w:r>
        <w:t xml:space="preserve"> includes two sharp peaks at ~1,340 cm</w:t>
      </w:r>
      <w:r>
        <w:rPr>
          <w:vertAlign w:val="superscript"/>
        </w:rPr>
        <w:t>-1</w:t>
      </w:r>
      <w:r>
        <w:t xml:space="preserve"> and 1,700 cm</w:t>
      </w:r>
      <w:r>
        <w:rPr>
          <w:vertAlign w:val="superscript"/>
        </w:rPr>
        <w:t>-1</w:t>
      </w:r>
      <w:r>
        <w:t xml:space="preserve">. These seem to coincide with the spectral fingerprint of pyruvate and pyruvate analogs (such as </w:t>
      </w:r>
      <w:r w:rsidRPr="00F25BF8">
        <w:t>acetoacetate</w:t>
      </w:r>
      <w:r>
        <w:t xml:space="preserve">) that are derived from the </w:t>
      </w:r>
      <w:r w:rsidRPr="00F25BF8">
        <w:t xml:space="preserve">symmetric </w:t>
      </w:r>
      <w:r w:rsidRPr="00CF52EA">
        <w:t xml:space="preserve">and asymmetric </w:t>
      </w:r>
      <w:r w:rsidRPr="00CF52EA">
        <w:rPr>
          <w:rFonts w:hint="cs"/>
        </w:rPr>
        <w:t>v</w:t>
      </w:r>
      <w:r w:rsidRPr="00CF52EA">
        <w:t>CO2</w:t>
      </w:r>
      <w:r w:rsidRPr="00CF52EA">
        <w:rPr>
          <w:rFonts w:hint="cs"/>
          <w:vertAlign w:val="superscript"/>
        </w:rPr>
        <w:t>-</w:t>
      </w:r>
      <w:r w:rsidRPr="00CF52EA">
        <w:t xml:space="preserve"> stretches (</w:t>
      </w:r>
      <w:r w:rsidR="00CF52EA" w:rsidRPr="00CF52EA">
        <w:t xml:space="preserve">De </w:t>
      </w:r>
      <w:r w:rsidRPr="00CF52EA">
        <w:t>Gelder</w:t>
      </w:r>
      <w:r w:rsidR="00CF52EA" w:rsidRPr="00CF52EA">
        <w:t xml:space="preserve"> et al.,</w:t>
      </w:r>
      <w:r w:rsidRPr="00CF52EA">
        <w:t xml:space="preserve"> 2007), but since the biological sample is complex and</w:t>
      </w:r>
      <w:r>
        <w:t xml:space="preserve"> no reference substance was measured, we cannot assign any </w:t>
      </w:r>
      <w:r w:rsidR="00E31A16">
        <w:rPr>
          <w:noProof/>
          <w:lang w:eastAsia="en-US"/>
        </w:rPr>
        <mc:AlternateContent>
          <mc:Choice Requires="wpg">
            <w:drawing>
              <wp:anchor distT="0" distB="0" distL="114300" distR="114300" simplePos="0" relativeHeight="251677184" behindDoc="0" locked="0" layoutInCell="1" allowOverlap="1" wp14:anchorId="12183168" wp14:editId="452C21A5">
                <wp:simplePos x="0" y="0"/>
                <wp:positionH relativeFrom="margin">
                  <wp:posOffset>218364</wp:posOffset>
                </wp:positionH>
                <wp:positionV relativeFrom="paragraph">
                  <wp:posOffset>746561</wp:posOffset>
                </wp:positionV>
                <wp:extent cx="5285740" cy="2995930"/>
                <wp:effectExtent l="0" t="0" r="0" b="0"/>
                <wp:wrapTopAndBottom/>
                <wp:docPr id="115" name="קבוצה 115"/>
                <wp:cNvGraphicFramePr/>
                <a:graphic xmlns:a="http://schemas.openxmlformats.org/drawingml/2006/main">
                  <a:graphicData uri="http://schemas.microsoft.com/office/word/2010/wordprocessingGroup">
                    <wpg:wgp>
                      <wpg:cNvGrpSpPr/>
                      <wpg:grpSpPr>
                        <a:xfrm>
                          <a:off x="0" y="0"/>
                          <a:ext cx="5285740" cy="2995930"/>
                          <a:chOff x="0" y="0"/>
                          <a:chExt cx="5285740" cy="2995930"/>
                        </a:xfrm>
                      </wpg:grpSpPr>
                      <wpg:grpSp>
                        <wpg:cNvPr id="71" name="קבוצה 71"/>
                        <wpg:cNvGrpSpPr/>
                        <wpg:grpSpPr>
                          <a:xfrm>
                            <a:off x="0" y="0"/>
                            <a:ext cx="5285740" cy="2995930"/>
                            <a:chOff x="0" y="0"/>
                            <a:chExt cx="5286185" cy="2996495"/>
                          </a:xfrm>
                        </wpg:grpSpPr>
                        <pic:pic xmlns:pic="http://schemas.openxmlformats.org/drawingml/2006/picture">
                          <pic:nvPicPr>
                            <pic:cNvPr id="97" name="תמונה 9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1875" y="0"/>
                              <a:ext cx="5274310" cy="2346325"/>
                            </a:xfrm>
                            <a:prstGeom prst="rect">
                              <a:avLst/>
                            </a:prstGeom>
                          </pic:spPr>
                        </pic:pic>
                        <wpg:grpSp>
                          <wpg:cNvPr id="100" name="קבוצה 100"/>
                          <wpg:cNvGrpSpPr/>
                          <wpg:grpSpPr>
                            <a:xfrm>
                              <a:off x="0" y="82087"/>
                              <a:ext cx="5274119" cy="2914408"/>
                              <a:chOff x="0" y="-149646"/>
                              <a:chExt cx="5274119" cy="2915155"/>
                            </a:xfrm>
                          </wpg:grpSpPr>
                          <wps:wsp>
                            <wps:cNvPr id="101" name="תיבת טקסט 101"/>
                            <wps:cNvSpPr txBox="1"/>
                            <wps:spPr>
                              <a:xfrm>
                                <a:off x="0" y="2226154"/>
                                <a:ext cx="5274119" cy="539355"/>
                              </a:xfrm>
                              <a:prstGeom prst="rect">
                                <a:avLst/>
                              </a:prstGeom>
                              <a:solidFill>
                                <a:prstClr val="white"/>
                              </a:solidFill>
                              <a:ln>
                                <a:noFill/>
                              </a:ln>
                            </wps:spPr>
                            <wps:txbx>
                              <w:txbxContent>
                                <w:p w:rsidR="00C319FA" w:rsidRPr="00E87082" w:rsidRDefault="00C319FA" w:rsidP="001F0186">
                                  <w:pPr>
                                    <w:pStyle w:val="Caption"/>
                                    <w:rPr>
                                      <w:noProof/>
                                    </w:rPr>
                                  </w:pPr>
                                  <w:bookmarkStart w:id="499" w:name="_Ref520641553"/>
                                  <w:bookmarkStart w:id="500" w:name="_Toc520445487"/>
                                  <w:r w:rsidRPr="00E87082">
                                    <w:t xml:space="preserve">Figure </w:t>
                                  </w:r>
                                  <w:r w:rsidRPr="00E87082">
                                    <w:rPr>
                                      <w:noProof/>
                                    </w:rPr>
                                    <w:fldChar w:fldCharType="begin"/>
                                  </w:r>
                                  <w:r w:rsidRPr="00E87082">
                                    <w:rPr>
                                      <w:noProof/>
                                    </w:rPr>
                                    <w:instrText xml:space="preserve"> SEQ Figure \* ARABIC </w:instrText>
                                  </w:r>
                                  <w:r w:rsidRPr="00E87082">
                                    <w:rPr>
                                      <w:noProof/>
                                    </w:rPr>
                                    <w:fldChar w:fldCharType="separate"/>
                                  </w:r>
                                  <w:r w:rsidRPr="00E87082">
                                    <w:rPr>
                                      <w:noProof/>
                                    </w:rPr>
                                    <w:t>8</w:t>
                                  </w:r>
                                  <w:r w:rsidRPr="00E87082">
                                    <w:rPr>
                                      <w:noProof/>
                                    </w:rPr>
                                    <w:fldChar w:fldCharType="end"/>
                                  </w:r>
                                  <w:bookmarkEnd w:id="499"/>
                                  <w:r w:rsidRPr="00E87082">
                                    <w:rPr>
                                      <w:noProof/>
                                    </w:rPr>
                                    <w:t xml:space="preserve">. Variable importance (VI) plot of PLS models for quantification of bacteira according to Raman spectra. The plots show only values &gt;0.8. </w:t>
                                  </w:r>
                                  <w:bookmarkEnd w:id="500"/>
                                  <w:r w:rsidRPr="00E87082">
                                    <w:rPr>
                                      <w:noProof/>
                                    </w:rPr>
                                    <w:t>Shades A and B indicate areas of signals which may be indicative of specific bacterial species.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s:wsp>
                            <wps:cNvPr id="103" name="מלבן 103"/>
                            <wps:cNvSpPr/>
                            <wps:spPr>
                              <a:xfrm>
                                <a:off x="4318392" y="-91446"/>
                                <a:ext cx="332537" cy="1837961"/>
                              </a:xfrm>
                              <a:prstGeom prst="rect">
                                <a:avLst/>
                              </a:prstGeom>
                              <a:solidFill>
                                <a:schemeClr val="accent1">
                                  <a:alpha val="1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09" name="תיבת טקסט 109"/>
                            <wps:cNvSpPr txBox="1"/>
                            <wps:spPr>
                              <a:xfrm>
                                <a:off x="4346443" y="-149646"/>
                                <a:ext cx="282575" cy="358867"/>
                              </a:xfrm>
                              <a:prstGeom prst="rect">
                                <a:avLst/>
                              </a:prstGeom>
                              <a:noFill/>
                              <a:ln w="6350">
                                <a:noFill/>
                              </a:ln>
                            </wps:spPr>
                            <wps:txbx>
                              <w:txbxContent>
                                <w:p w:rsidR="00C319FA" w:rsidRDefault="00C319FA" w:rsidP="007F0F28">
                                  <w:r>
                                    <w:t>B</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grpSp>
                      </wpg:grpSp>
                      <wps:wsp>
                        <wps:cNvPr id="113" name="מלבן 113"/>
                        <wps:cNvSpPr/>
                        <wps:spPr>
                          <a:xfrm>
                            <a:off x="1666115" y="140246"/>
                            <a:ext cx="751205" cy="1837055"/>
                          </a:xfrm>
                          <a:prstGeom prst="rect">
                            <a:avLst/>
                          </a:prstGeom>
                          <a:solidFill>
                            <a:schemeClr val="accent1">
                              <a:alpha val="1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14" name="תיבת טקסט 114"/>
                        <wps:cNvSpPr txBox="1"/>
                        <wps:spPr>
                          <a:xfrm>
                            <a:off x="1811970" y="78538"/>
                            <a:ext cx="639749" cy="358140"/>
                          </a:xfrm>
                          <a:prstGeom prst="rect">
                            <a:avLst/>
                          </a:prstGeom>
                          <a:noFill/>
                          <a:ln w="6350">
                            <a:noFill/>
                          </a:ln>
                        </wps:spPr>
                        <wps:txbx>
                          <w:txbxContent>
                            <w:p w:rsidR="00C319FA" w:rsidRDefault="00C319FA" w:rsidP="007F0F28">
                              <w:r>
                                <w:t>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12183168" id="קבוצה 115" o:spid="_x0000_s1101" style="position:absolute;left:0;text-align:left;margin-left:17.2pt;margin-top:58.8pt;width:416.2pt;height:235.9pt;z-index:251677184;mso-position-horizontal-relative:margin" coordsize="52857,29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">
                <v:group id="קבוצה 71" o:spid="_x0000_s1102" style="position:absolute;width:52857;height:29959" coordsize="52861,29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תמונה 97" o:spid="_x0000_s1103" type="#_x0000_t75" style="position:absolute;left:118;width:52743;height:2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">
                    <v:imagedata r:id="rId33" o:title=""/>
                    <v:path arrowok="t"/>
                  </v:shape>
                  <v:group id="קבוצה 100" o:spid="_x0000_s1104" style="position:absolute;top:820;width:52741;height:29144" coordorigin=",-1496" coordsize="52741,29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תיבת טקסט 101" o:spid="_x0000_s1105" type="#_x0000_t202" style="position:absolute;top:22261;width:52741;height:5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" stroked="f">
                      <v:textbox style="mso-fit-shape-to-text:t" inset="0,0,0,0">
                        <w:txbxContent>
                          <w:p w:rsidR="00C319FA" w:rsidRPr="00E87082" w:rsidRDefault="00C319FA" w:rsidP="001F0186">
                            <w:pPr>
                              <w:pStyle w:val="Caption"/>
                              <w:rPr>
                                <w:noProof/>
                              </w:rPr>
                            </w:pPr>
                            <w:bookmarkStart w:id="501" w:name="_Ref520641553"/>
                            <w:bookmarkStart w:id="502" w:name="_Toc520445487"/>
                            <w:r w:rsidRPr="00E87082">
                              <w:t xml:space="preserve">Figure </w:t>
                            </w:r>
                            <w:r w:rsidRPr="00E87082">
                              <w:rPr>
                                <w:noProof/>
                              </w:rPr>
                              <w:fldChar w:fldCharType="begin"/>
                            </w:r>
                            <w:r w:rsidRPr="00E87082">
                              <w:rPr>
                                <w:noProof/>
                              </w:rPr>
                              <w:instrText xml:space="preserve"> SEQ Figure \* ARABIC </w:instrText>
                            </w:r>
                            <w:r w:rsidRPr="00E87082">
                              <w:rPr>
                                <w:noProof/>
                              </w:rPr>
                              <w:fldChar w:fldCharType="separate"/>
                            </w:r>
                            <w:r w:rsidRPr="00E87082">
                              <w:rPr>
                                <w:noProof/>
                              </w:rPr>
                              <w:t>8</w:t>
                            </w:r>
                            <w:r w:rsidRPr="00E87082">
                              <w:rPr>
                                <w:noProof/>
                              </w:rPr>
                              <w:fldChar w:fldCharType="end"/>
                            </w:r>
                            <w:bookmarkEnd w:id="501"/>
                            <w:r w:rsidRPr="00E87082">
                              <w:rPr>
                                <w:noProof/>
                              </w:rPr>
                              <w:t xml:space="preserve">. Variable importance (VI) plot of PLS models for quantification of bacteira according to Raman spectra. The plots show only values &gt;0.8. </w:t>
                            </w:r>
                            <w:bookmarkEnd w:id="502"/>
                            <w:r w:rsidRPr="00E87082">
                              <w:rPr>
                                <w:noProof/>
                              </w:rPr>
                              <w:t>Shades A and B indicate areas of signals which may be indicative of specific bacterial species.</w:t>
                            </w:r>
                          </w:p>
                        </w:txbxContent>
                      </v:textbox>
                    </v:shape>
                    <v:rect id="מלבן 103" o:spid="_x0000_s1106" style="position:absolute;left:43183;top:-914;width:3326;height:18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" fillcolor="#5b9bd5 [3204]" strokecolor="#1f4d78 [1604]" strokeweight="1pt">
                      <v:fill opacity="9766f"/>
                    </v:rect>
                    <v:shape id="תיבת טקסט 109" o:spid="_x0000_s1107" type="#_x0000_t202" style="position:absolute;left:43464;top:-1496;width:2826;height:35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" filled="f" stroked="f" strokeweight=".5pt">
                      <v:textbox>
                        <w:txbxContent>
                          <w:p w:rsidR="00C319FA" w:rsidRDefault="00C319FA" w:rsidP="007F0F28">
                            <w:r>
                              <w:t>B</w:t>
                            </w:r>
                          </w:p>
                        </w:txbxContent>
                      </v:textbox>
                    </v:shape>
                  </v:group>
                </v:group>
                <v:rect id="מלבן 113" o:spid="_x0000_s1108" style="position:absolute;left:16661;top:1402;width:7512;height:18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" fillcolor="#5b9bd5 [3204]" strokecolor="#1f4d78 [1604]" strokeweight="1pt">
                  <v:fill opacity="9766f"/>
                </v:rect>
                <v:shape id="תיבת טקסט 114" o:spid="_x0000_s1109" type="#_x0000_t202" style="position:absolute;left:18119;top:785;width:6398;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dxAAAANwAAAAPAAAAZHJzL2Rvd25yZXYueG1sRE9La8JA&#10;EL4X/A/LCN7qJmK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JN2mt3EAAAA3AAAAA8A&#10;AAAAAAAAAAAAAAAABwIAAGRycy9kb3ducmV2LnhtbFBLBQYAAAAAAwADALcAAAD4AgAAAAA=&#10;" filled="f" stroked="f" strokeweight=".5pt">
                  <v:textbox>
                    <w:txbxContent>
                      <w:p w:rsidR="00C319FA" w:rsidRDefault="00C319FA" w:rsidP="007F0F28">
                        <w:r>
                          <w:t>A</w:t>
                        </w:r>
                      </w:p>
                    </w:txbxContent>
                  </v:textbox>
                </v:shape>
                <w10:wrap type="topAndBottom" anchorx="margin"/>
              </v:group>
            </w:pict>
          </mc:Fallback>
        </mc:AlternateContent>
      </w:r>
      <w:r>
        <w:t>significant bands</w:t>
      </w:r>
      <w:ins w:id="503" w:author="Shlomo Sela" w:date="2018-08-28T10:17:00Z">
        <w:r w:rsidR="00624A75">
          <w:t>? Peak?</w:t>
        </w:r>
      </w:ins>
      <w:r>
        <w:t xml:space="preserve"> to molecules.</w:t>
      </w:r>
    </w:p>
    <w:p w:rsidR="00F20701" w:rsidRDefault="00F20701" w:rsidP="007F0F28">
      <w:r>
        <w:t xml:space="preserve">These findings suggest the possibility of differentiation between different bacterial species using Raman spectroscopy. In order to examine the ability of Raman spectroscopy to identify the bacteria in water, control experiments were carried out with the samples divided into 3 categories: </w:t>
      </w:r>
    </w:p>
    <w:p w:rsidR="00F20701" w:rsidRDefault="00F20701" w:rsidP="007F0F28">
      <w:pPr>
        <w:pStyle w:val="ListParagraph"/>
        <w:numPr>
          <w:ilvl w:val="0"/>
          <w:numId w:val="25"/>
        </w:numPr>
      </w:pPr>
      <w:r>
        <w:rPr>
          <w:i/>
          <w:iCs/>
        </w:rPr>
        <w:t>E. coli</w:t>
      </w:r>
      <w:r>
        <w:t xml:space="preserve"> at 10</w:t>
      </w:r>
      <w:r>
        <w:rPr>
          <w:vertAlign w:val="superscript"/>
        </w:rPr>
        <w:t>8</w:t>
      </w:r>
      <w:r>
        <w:t xml:space="preserve"> CFU/ml (n=42)</w:t>
      </w:r>
    </w:p>
    <w:p w:rsidR="00F20701" w:rsidRDefault="00F20701" w:rsidP="007F0F28">
      <w:pPr>
        <w:pStyle w:val="ListParagraph"/>
        <w:numPr>
          <w:ilvl w:val="0"/>
          <w:numId w:val="25"/>
        </w:numPr>
      </w:pPr>
      <w:r w:rsidRPr="00520922">
        <w:rPr>
          <w:i/>
          <w:iCs/>
        </w:rPr>
        <w:t>B. subtilis</w:t>
      </w:r>
      <w:r>
        <w:t xml:space="preserve"> at 10</w:t>
      </w:r>
      <w:r>
        <w:rPr>
          <w:vertAlign w:val="superscript"/>
        </w:rPr>
        <w:t>6</w:t>
      </w:r>
      <w:r>
        <w:t xml:space="preserve"> CFU/ml (n=51)</w:t>
      </w:r>
    </w:p>
    <w:p w:rsidR="00F20701" w:rsidRDefault="00E87082" w:rsidP="007F0F28">
      <w:pPr>
        <w:pStyle w:val="ListParagraph"/>
        <w:numPr>
          <w:ilvl w:val="0"/>
          <w:numId w:val="25"/>
        </w:numPr>
      </w:pPr>
      <w:r>
        <w:t xml:space="preserve">Pure </w:t>
      </w:r>
      <w:r w:rsidR="00F20701">
        <w:t>water samples (n=67)</w:t>
      </w:r>
    </w:p>
    <w:p w:rsidR="00F20701" w:rsidRDefault="00F20701" w:rsidP="00A27C50">
      <w:r>
        <w:t xml:space="preserve">Then, a PLS-DA (Discriminant Analysis) model was calculated, in an attempt to classify these samples correctly, with the same training-validation ratio of 60% calibration and 40% validation. </w:t>
      </w:r>
      <w:r>
        <w:fldChar w:fldCharType="begin"/>
      </w:r>
      <w:r>
        <w:instrText xml:space="preserve"> REF _Ref520642968 \h </w:instrText>
      </w:r>
      <w:r>
        <w:fldChar w:fldCharType="separate"/>
      </w:r>
      <w:r>
        <w:t xml:space="preserve">Table </w:t>
      </w:r>
      <w:r>
        <w:rPr>
          <w:noProof/>
        </w:rPr>
        <w:t>4</w:t>
      </w:r>
      <w:r>
        <w:fldChar w:fldCharType="end"/>
      </w:r>
      <w:r>
        <w:t xml:space="preserve"> illustrates the model's ability to accurately differentiate between two different bacteria and water</w:t>
      </w:r>
      <w:r w:rsidR="00A27C50">
        <w:t>,</w:t>
      </w:r>
      <w:r>
        <w:t xml:space="preserve"> using a confusion matrix. This </w:t>
      </w:r>
      <w:r w:rsidRPr="00625248">
        <w:t xml:space="preserve">allows visualization of the performance of </w:t>
      </w:r>
      <w:r>
        <w:t>the model</w:t>
      </w:r>
      <w:r w:rsidRPr="00625248">
        <w:t>,</w:t>
      </w:r>
      <w:r>
        <w:t xml:space="preserve"> where</w:t>
      </w:r>
      <w:r w:rsidRPr="00625248">
        <w:t xml:space="preserve"> </w:t>
      </w:r>
      <w:r>
        <w:t>e</w:t>
      </w:r>
      <w:r w:rsidRPr="00625248">
        <w:t>ach row of the matri</w:t>
      </w:r>
      <w:r>
        <w:t xml:space="preserve">x represents the instances in an actual </w:t>
      </w:r>
      <w:r w:rsidRPr="00625248">
        <w:t xml:space="preserve">class while each column represents the instances in </w:t>
      </w:r>
      <w:r>
        <w:t xml:space="preserve">the predicted class. Wherever the actual and prediction coincide is highlighted. As can be seen in </w:t>
      </w:r>
      <w:r>
        <w:fldChar w:fldCharType="begin"/>
      </w:r>
      <w:r>
        <w:instrText xml:space="preserve"> REF _Ref520642968 \h </w:instrText>
      </w:r>
      <w:r>
        <w:fldChar w:fldCharType="separate"/>
      </w:r>
      <w:r>
        <w:t xml:space="preserve">Table </w:t>
      </w:r>
      <w:r>
        <w:rPr>
          <w:noProof/>
        </w:rPr>
        <w:t>4</w:t>
      </w:r>
      <w:r>
        <w:fldChar w:fldCharType="end"/>
      </w:r>
      <w:r>
        <w:t xml:space="preserve"> the model accurately differentiates between </w:t>
      </w:r>
      <w:r w:rsidRPr="002F1708">
        <w:rPr>
          <w:i/>
          <w:iCs/>
        </w:rPr>
        <w:t>E. coli</w:t>
      </w:r>
      <w:r>
        <w:t xml:space="preserve"> and </w:t>
      </w:r>
      <w:r w:rsidRPr="002F1708">
        <w:rPr>
          <w:i/>
          <w:iCs/>
        </w:rPr>
        <w:t>B. subtilis</w:t>
      </w:r>
      <w:r>
        <w:t xml:space="preserve"> and also detects their presence in water. This model has almost prefect agreement according to its Cohen's kappa coefficient of 0.93 </w:t>
      </w:r>
      <w:r>
        <w:rPr>
          <w:noProof/>
        </w:rPr>
        <w:t>(Landis and Koch, 1977)</w:t>
      </w:r>
      <w:r>
        <w:t xml:space="preserve">, indicating the significant predictive abilities of the </w:t>
      </w:r>
      <w:r w:rsidR="00027947">
        <w:t>low-resolution</w:t>
      </w:r>
      <w:r>
        <w:t xml:space="preserve"> Raman spectroscopy data when modelled.</w:t>
      </w:r>
    </w:p>
    <w:p w:rsidR="00F20701" w:rsidRDefault="00F20701" w:rsidP="007F0F28">
      <w:pPr>
        <w:spacing w:before="0" w:after="160" w:line="259" w:lineRule="auto"/>
        <w:jc w:val="left"/>
      </w:pPr>
      <w:r>
        <w:br w:type="page"/>
      </w:r>
      <w:bookmarkStart w:id="504" w:name="_Ref520642968"/>
      <w:bookmarkStart w:id="505" w:name="_Toc520445479"/>
      <w:r>
        <w:t xml:space="preserve">Table </w:t>
      </w:r>
      <w:r>
        <w:rPr>
          <w:noProof/>
        </w:rPr>
        <w:fldChar w:fldCharType="begin"/>
      </w:r>
      <w:r>
        <w:rPr>
          <w:noProof/>
        </w:rPr>
        <w:instrText xml:space="preserve"> SEQ Table \* ARABIC </w:instrText>
      </w:r>
      <w:r>
        <w:rPr>
          <w:noProof/>
        </w:rPr>
        <w:fldChar w:fldCharType="separate"/>
      </w:r>
      <w:r w:rsidR="00E31A16">
        <w:rPr>
          <w:noProof/>
        </w:rPr>
        <w:t>4</w:t>
      </w:r>
      <w:r>
        <w:rPr>
          <w:noProof/>
        </w:rPr>
        <w:fldChar w:fldCharType="end"/>
      </w:r>
      <w:bookmarkEnd w:id="504"/>
      <w:r>
        <w:t>. Confusion matrix of classification of bacteria by PLS-DA, based on Raman spectra, at concentrations 10</w:t>
      </w:r>
      <w:r>
        <w:rPr>
          <w:vertAlign w:val="superscript"/>
        </w:rPr>
        <w:t>8</w:t>
      </w:r>
      <w:r>
        <w:t xml:space="preserve"> and </w:t>
      </w:r>
      <w:r w:rsidRPr="002C3BA7">
        <w:t>10</w:t>
      </w:r>
      <w:r w:rsidRPr="002C3BA7">
        <w:rPr>
          <w:vertAlign w:val="superscript"/>
        </w:rPr>
        <w:t>6</w:t>
      </w:r>
      <w:r>
        <w:t xml:space="preserve"> </w:t>
      </w:r>
      <w:r w:rsidRPr="002C3BA7">
        <w:t>CFU</w:t>
      </w:r>
      <w:r>
        <w:t>/ml for E. coli and B. subtilis respectively. Only validation set is displayed.</w:t>
      </w:r>
      <w:bookmarkEnd w:id="505"/>
      <w:r>
        <w:t xml:space="preserve"> </w:t>
      </w:r>
    </w:p>
    <w:tbl>
      <w:tblPr>
        <w:tblStyle w:val="TableGrid"/>
        <w:tblW w:w="0" w:type="auto"/>
        <w:tblLook w:val="04A0" w:firstRow="1" w:lastRow="0" w:firstColumn="1" w:lastColumn="0" w:noHBand="0" w:noVBand="1"/>
      </w:tblPr>
      <w:tblGrid>
        <w:gridCol w:w="1395"/>
        <w:gridCol w:w="1398"/>
        <w:gridCol w:w="1399"/>
        <w:gridCol w:w="1350"/>
        <w:gridCol w:w="1383"/>
        <w:gridCol w:w="1371"/>
      </w:tblGrid>
      <w:tr w:rsidR="00F20701" w:rsidTr="007F0F28">
        <w:tc>
          <w:tcPr>
            <w:tcW w:w="1395" w:type="dxa"/>
            <w:vAlign w:val="center"/>
          </w:tcPr>
          <w:p w:rsidR="00F20701" w:rsidRDefault="00F20701" w:rsidP="007F0F28">
            <w:pPr>
              <w:spacing w:after="0"/>
              <w:jc w:val="center"/>
            </w:pPr>
          </w:p>
        </w:tc>
        <w:tc>
          <w:tcPr>
            <w:tcW w:w="6901" w:type="dxa"/>
            <w:gridSpan w:val="5"/>
            <w:shd w:val="clear" w:color="auto" w:fill="E7E6E6" w:themeFill="background2"/>
            <w:vAlign w:val="center"/>
          </w:tcPr>
          <w:p w:rsidR="00F20701" w:rsidRDefault="00F20701" w:rsidP="007F0F28">
            <w:pPr>
              <w:spacing w:after="0"/>
              <w:jc w:val="center"/>
            </w:pPr>
            <w:r w:rsidRPr="00A27390">
              <w:t>Prediction</w:t>
            </w:r>
          </w:p>
          <w:p w:rsidR="00F20701" w:rsidRDefault="00F20701" w:rsidP="007F0F28">
            <w:pPr>
              <w:spacing w:after="0"/>
              <w:jc w:val="center"/>
            </w:pPr>
            <w:r w:rsidRPr="009117B0">
              <w:rPr>
                <w:rFonts w:ascii="Calibri" w:hAnsi="Calibri" w:cs="Calibri"/>
              </w:rPr>
              <w:t>κ</w:t>
            </w:r>
            <w:r>
              <w:rPr>
                <w:rFonts w:ascii="Calibri" w:hAnsi="Calibri" w:cs="Calibri"/>
              </w:rPr>
              <w:t>=</w:t>
            </w:r>
            <w:r>
              <w:t>0.93</w:t>
            </w:r>
          </w:p>
        </w:tc>
      </w:tr>
      <w:tr w:rsidR="00F20701" w:rsidTr="007F0F28">
        <w:tc>
          <w:tcPr>
            <w:tcW w:w="1395" w:type="dxa"/>
            <w:vMerge w:val="restart"/>
            <w:shd w:val="clear" w:color="auto" w:fill="E7E6E6" w:themeFill="background2"/>
            <w:textDirection w:val="btLr"/>
            <w:vAlign w:val="center"/>
          </w:tcPr>
          <w:p w:rsidR="00F20701" w:rsidRDefault="00F20701" w:rsidP="007F0F28">
            <w:pPr>
              <w:spacing w:after="0"/>
              <w:ind w:left="113" w:right="113"/>
              <w:jc w:val="center"/>
            </w:pPr>
            <w:r w:rsidRPr="00A27390">
              <w:t>Actual</w:t>
            </w:r>
          </w:p>
        </w:tc>
        <w:tc>
          <w:tcPr>
            <w:tcW w:w="1398" w:type="dxa"/>
            <w:vAlign w:val="center"/>
          </w:tcPr>
          <w:p w:rsidR="00F20701" w:rsidRDefault="00F20701" w:rsidP="007F0F28">
            <w:pPr>
              <w:spacing w:after="0"/>
              <w:jc w:val="center"/>
            </w:pPr>
          </w:p>
        </w:tc>
        <w:tc>
          <w:tcPr>
            <w:tcW w:w="1399" w:type="dxa"/>
            <w:vAlign w:val="center"/>
          </w:tcPr>
          <w:p w:rsidR="00F20701" w:rsidRPr="00652072" w:rsidRDefault="00F20701" w:rsidP="007F0F28">
            <w:pPr>
              <w:spacing w:after="0"/>
              <w:jc w:val="center"/>
              <w:rPr>
                <w:i/>
                <w:iCs/>
              </w:rPr>
            </w:pPr>
            <w:r w:rsidRPr="00652072">
              <w:rPr>
                <w:i/>
                <w:iCs/>
              </w:rPr>
              <w:t>B. subtilis</w:t>
            </w:r>
          </w:p>
        </w:tc>
        <w:tc>
          <w:tcPr>
            <w:tcW w:w="1350" w:type="dxa"/>
            <w:vAlign w:val="center"/>
          </w:tcPr>
          <w:p w:rsidR="00F20701" w:rsidRPr="00652072" w:rsidRDefault="00F20701" w:rsidP="007F0F28">
            <w:pPr>
              <w:spacing w:after="0"/>
              <w:jc w:val="center"/>
              <w:rPr>
                <w:i/>
                <w:iCs/>
              </w:rPr>
            </w:pPr>
            <w:r w:rsidRPr="00652072">
              <w:rPr>
                <w:i/>
                <w:iCs/>
              </w:rPr>
              <w:t>E. coli</w:t>
            </w:r>
          </w:p>
        </w:tc>
        <w:tc>
          <w:tcPr>
            <w:tcW w:w="1383" w:type="dxa"/>
            <w:vAlign w:val="center"/>
          </w:tcPr>
          <w:p w:rsidR="00F20701" w:rsidRDefault="00F20701" w:rsidP="007F0F28">
            <w:pPr>
              <w:spacing w:after="0"/>
              <w:jc w:val="center"/>
            </w:pPr>
            <w:r>
              <w:t>Water</w:t>
            </w:r>
          </w:p>
        </w:tc>
        <w:tc>
          <w:tcPr>
            <w:tcW w:w="1371" w:type="dxa"/>
            <w:vAlign w:val="center"/>
          </w:tcPr>
          <w:p w:rsidR="00F20701" w:rsidRDefault="00F20701" w:rsidP="007F0F28">
            <w:pPr>
              <w:spacing w:after="0"/>
              <w:jc w:val="center"/>
            </w:pPr>
            <w:r>
              <w:t>Total</w:t>
            </w:r>
          </w:p>
        </w:tc>
      </w:tr>
      <w:tr w:rsidR="00F20701" w:rsidTr="007F0F28">
        <w:tc>
          <w:tcPr>
            <w:tcW w:w="1395" w:type="dxa"/>
            <w:vMerge/>
            <w:shd w:val="clear" w:color="auto" w:fill="E7E6E6" w:themeFill="background2"/>
            <w:vAlign w:val="center"/>
          </w:tcPr>
          <w:p w:rsidR="00F20701" w:rsidRDefault="00F20701" w:rsidP="007F0F28">
            <w:pPr>
              <w:spacing w:after="0"/>
              <w:jc w:val="center"/>
            </w:pPr>
          </w:p>
        </w:tc>
        <w:tc>
          <w:tcPr>
            <w:tcW w:w="1398" w:type="dxa"/>
            <w:vAlign w:val="center"/>
          </w:tcPr>
          <w:p w:rsidR="00F20701" w:rsidRPr="00652072" w:rsidRDefault="00F20701" w:rsidP="007F0F28">
            <w:pPr>
              <w:spacing w:after="0"/>
              <w:jc w:val="center"/>
              <w:rPr>
                <w:i/>
                <w:iCs/>
              </w:rPr>
            </w:pPr>
            <w:r w:rsidRPr="00652072">
              <w:rPr>
                <w:i/>
                <w:iCs/>
              </w:rPr>
              <w:t>B. subtilis</w:t>
            </w:r>
          </w:p>
        </w:tc>
        <w:tc>
          <w:tcPr>
            <w:tcW w:w="1399" w:type="dxa"/>
            <w:shd w:val="clear" w:color="auto" w:fill="E7E6E6" w:themeFill="background2"/>
            <w:vAlign w:val="center"/>
          </w:tcPr>
          <w:p w:rsidR="00F20701" w:rsidRDefault="00F20701" w:rsidP="007F0F28">
            <w:pPr>
              <w:spacing w:after="0"/>
              <w:jc w:val="center"/>
            </w:pPr>
            <w:r>
              <w:t>18</w:t>
            </w:r>
          </w:p>
        </w:tc>
        <w:tc>
          <w:tcPr>
            <w:tcW w:w="1350" w:type="dxa"/>
            <w:vAlign w:val="center"/>
          </w:tcPr>
          <w:p w:rsidR="00F20701" w:rsidRDefault="00F20701" w:rsidP="007F0F28">
            <w:pPr>
              <w:spacing w:after="0"/>
              <w:jc w:val="center"/>
            </w:pPr>
            <w:r>
              <w:t>0</w:t>
            </w:r>
          </w:p>
        </w:tc>
        <w:tc>
          <w:tcPr>
            <w:tcW w:w="1383" w:type="dxa"/>
            <w:vAlign w:val="center"/>
          </w:tcPr>
          <w:p w:rsidR="00F20701" w:rsidRDefault="00F20701" w:rsidP="007F0F28">
            <w:pPr>
              <w:spacing w:after="0"/>
              <w:jc w:val="center"/>
            </w:pPr>
            <w:r>
              <w:t>1</w:t>
            </w:r>
          </w:p>
        </w:tc>
        <w:tc>
          <w:tcPr>
            <w:tcW w:w="1371" w:type="dxa"/>
            <w:vAlign w:val="center"/>
          </w:tcPr>
          <w:p w:rsidR="00F20701" w:rsidRDefault="00F20701" w:rsidP="007F0F28">
            <w:pPr>
              <w:spacing w:after="0"/>
              <w:jc w:val="center"/>
            </w:pPr>
            <w:r>
              <w:t>19</w:t>
            </w:r>
          </w:p>
        </w:tc>
      </w:tr>
      <w:tr w:rsidR="00F20701" w:rsidTr="007F0F28">
        <w:tc>
          <w:tcPr>
            <w:tcW w:w="1395" w:type="dxa"/>
            <w:vMerge/>
            <w:shd w:val="clear" w:color="auto" w:fill="E7E6E6" w:themeFill="background2"/>
            <w:vAlign w:val="center"/>
          </w:tcPr>
          <w:p w:rsidR="00F20701" w:rsidRDefault="00F20701" w:rsidP="007F0F28">
            <w:pPr>
              <w:spacing w:after="0"/>
              <w:jc w:val="center"/>
            </w:pPr>
          </w:p>
        </w:tc>
        <w:tc>
          <w:tcPr>
            <w:tcW w:w="1398" w:type="dxa"/>
            <w:vAlign w:val="center"/>
          </w:tcPr>
          <w:p w:rsidR="00F20701" w:rsidRPr="00652072" w:rsidRDefault="00F20701" w:rsidP="007F0F28">
            <w:pPr>
              <w:spacing w:after="0"/>
              <w:jc w:val="center"/>
              <w:rPr>
                <w:i/>
                <w:iCs/>
              </w:rPr>
            </w:pPr>
            <w:r w:rsidRPr="00652072">
              <w:rPr>
                <w:i/>
                <w:iCs/>
              </w:rPr>
              <w:t>E. coli</w:t>
            </w:r>
          </w:p>
        </w:tc>
        <w:tc>
          <w:tcPr>
            <w:tcW w:w="1399" w:type="dxa"/>
            <w:vAlign w:val="center"/>
          </w:tcPr>
          <w:p w:rsidR="00F20701" w:rsidRDefault="00F20701" w:rsidP="007F0F28">
            <w:pPr>
              <w:spacing w:after="0"/>
              <w:jc w:val="center"/>
            </w:pPr>
            <w:r>
              <w:t>0</w:t>
            </w:r>
          </w:p>
        </w:tc>
        <w:tc>
          <w:tcPr>
            <w:tcW w:w="1350" w:type="dxa"/>
            <w:shd w:val="clear" w:color="auto" w:fill="E7E6E6" w:themeFill="background2"/>
            <w:vAlign w:val="center"/>
          </w:tcPr>
          <w:p w:rsidR="00F20701" w:rsidRDefault="00F20701" w:rsidP="007F0F28">
            <w:pPr>
              <w:spacing w:after="0"/>
              <w:jc w:val="center"/>
            </w:pPr>
            <w:r>
              <w:t>18</w:t>
            </w:r>
          </w:p>
        </w:tc>
        <w:tc>
          <w:tcPr>
            <w:tcW w:w="1383" w:type="dxa"/>
            <w:vAlign w:val="center"/>
          </w:tcPr>
          <w:p w:rsidR="00F20701" w:rsidRDefault="00F20701" w:rsidP="007F0F28">
            <w:pPr>
              <w:spacing w:after="0"/>
              <w:jc w:val="center"/>
            </w:pPr>
            <w:r>
              <w:t>0</w:t>
            </w:r>
          </w:p>
        </w:tc>
        <w:tc>
          <w:tcPr>
            <w:tcW w:w="1371" w:type="dxa"/>
            <w:vAlign w:val="center"/>
          </w:tcPr>
          <w:p w:rsidR="00F20701" w:rsidRDefault="00F20701" w:rsidP="007F0F28">
            <w:pPr>
              <w:spacing w:after="0"/>
              <w:jc w:val="center"/>
            </w:pPr>
            <w:r>
              <w:t>18</w:t>
            </w:r>
          </w:p>
        </w:tc>
      </w:tr>
      <w:tr w:rsidR="00F20701" w:rsidTr="007F0F28">
        <w:tc>
          <w:tcPr>
            <w:tcW w:w="1395" w:type="dxa"/>
            <w:vMerge/>
            <w:shd w:val="clear" w:color="auto" w:fill="E7E6E6" w:themeFill="background2"/>
            <w:vAlign w:val="center"/>
          </w:tcPr>
          <w:p w:rsidR="00F20701" w:rsidRDefault="00F20701" w:rsidP="007F0F28">
            <w:pPr>
              <w:spacing w:after="0"/>
              <w:jc w:val="center"/>
            </w:pPr>
          </w:p>
        </w:tc>
        <w:tc>
          <w:tcPr>
            <w:tcW w:w="1398" w:type="dxa"/>
            <w:vAlign w:val="center"/>
          </w:tcPr>
          <w:p w:rsidR="00F20701" w:rsidRDefault="00F20701" w:rsidP="007F0F28">
            <w:pPr>
              <w:spacing w:after="0"/>
              <w:jc w:val="center"/>
            </w:pPr>
            <w:r>
              <w:t>Water</w:t>
            </w:r>
          </w:p>
        </w:tc>
        <w:tc>
          <w:tcPr>
            <w:tcW w:w="1399" w:type="dxa"/>
            <w:vAlign w:val="center"/>
          </w:tcPr>
          <w:p w:rsidR="00F20701" w:rsidRDefault="00F20701" w:rsidP="007F0F28">
            <w:pPr>
              <w:spacing w:after="0"/>
              <w:jc w:val="center"/>
            </w:pPr>
            <w:r>
              <w:t>2</w:t>
            </w:r>
          </w:p>
        </w:tc>
        <w:tc>
          <w:tcPr>
            <w:tcW w:w="1350" w:type="dxa"/>
            <w:vAlign w:val="center"/>
          </w:tcPr>
          <w:p w:rsidR="00F20701" w:rsidRDefault="00F20701" w:rsidP="007F0F28">
            <w:pPr>
              <w:spacing w:after="0"/>
              <w:jc w:val="center"/>
            </w:pPr>
            <w:r>
              <w:t>0</w:t>
            </w:r>
          </w:p>
        </w:tc>
        <w:tc>
          <w:tcPr>
            <w:tcW w:w="1383" w:type="dxa"/>
            <w:shd w:val="clear" w:color="auto" w:fill="E7E6E6" w:themeFill="background2"/>
            <w:vAlign w:val="center"/>
          </w:tcPr>
          <w:p w:rsidR="00F20701" w:rsidRDefault="00F20701" w:rsidP="007F0F28">
            <w:pPr>
              <w:spacing w:after="0"/>
              <w:jc w:val="center"/>
            </w:pPr>
            <w:r>
              <w:t>28</w:t>
            </w:r>
          </w:p>
        </w:tc>
        <w:tc>
          <w:tcPr>
            <w:tcW w:w="1371" w:type="dxa"/>
            <w:vAlign w:val="center"/>
          </w:tcPr>
          <w:p w:rsidR="00F20701" w:rsidRDefault="00F20701" w:rsidP="007F0F28">
            <w:pPr>
              <w:spacing w:after="0"/>
              <w:jc w:val="center"/>
            </w:pPr>
            <w:r>
              <w:t>30</w:t>
            </w:r>
          </w:p>
        </w:tc>
      </w:tr>
      <w:tr w:rsidR="00F20701" w:rsidTr="007F0F28">
        <w:tc>
          <w:tcPr>
            <w:tcW w:w="1395" w:type="dxa"/>
            <w:vMerge/>
            <w:shd w:val="clear" w:color="auto" w:fill="E7E6E6" w:themeFill="background2"/>
            <w:vAlign w:val="center"/>
          </w:tcPr>
          <w:p w:rsidR="00F20701" w:rsidRDefault="00F20701" w:rsidP="007F0F28">
            <w:pPr>
              <w:spacing w:after="0"/>
              <w:jc w:val="center"/>
            </w:pPr>
          </w:p>
        </w:tc>
        <w:tc>
          <w:tcPr>
            <w:tcW w:w="1398" w:type="dxa"/>
            <w:vAlign w:val="center"/>
          </w:tcPr>
          <w:p w:rsidR="00F20701" w:rsidRDefault="00F20701" w:rsidP="007F0F28">
            <w:pPr>
              <w:spacing w:after="0"/>
              <w:jc w:val="center"/>
            </w:pPr>
            <w:r>
              <w:t>Total</w:t>
            </w:r>
          </w:p>
        </w:tc>
        <w:tc>
          <w:tcPr>
            <w:tcW w:w="1399" w:type="dxa"/>
            <w:vAlign w:val="center"/>
          </w:tcPr>
          <w:p w:rsidR="00F20701" w:rsidRDefault="00F20701" w:rsidP="007F0F28">
            <w:pPr>
              <w:spacing w:after="0"/>
              <w:jc w:val="center"/>
            </w:pPr>
            <w:r>
              <w:t>20</w:t>
            </w:r>
          </w:p>
        </w:tc>
        <w:tc>
          <w:tcPr>
            <w:tcW w:w="1350" w:type="dxa"/>
            <w:vAlign w:val="center"/>
          </w:tcPr>
          <w:p w:rsidR="00F20701" w:rsidRDefault="00F20701" w:rsidP="007F0F28">
            <w:pPr>
              <w:spacing w:after="0"/>
              <w:jc w:val="center"/>
            </w:pPr>
            <w:r>
              <w:t>18</w:t>
            </w:r>
          </w:p>
        </w:tc>
        <w:tc>
          <w:tcPr>
            <w:tcW w:w="1383" w:type="dxa"/>
            <w:vAlign w:val="center"/>
          </w:tcPr>
          <w:p w:rsidR="00F20701" w:rsidRDefault="00F20701" w:rsidP="007F0F28">
            <w:pPr>
              <w:spacing w:after="0"/>
              <w:jc w:val="center"/>
            </w:pPr>
            <w:r>
              <w:t>29</w:t>
            </w:r>
          </w:p>
        </w:tc>
        <w:tc>
          <w:tcPr>
            <w:tcW w:w="1371" w:type="dxa"/>
            <w:shd w:val="clear" w:color="auto" w:fill="E7E6E6" w:themeFill="background2"/>
            <w:vAlign w:val="center"/>
          </w:tcPr>
          <w:p w:rsidR="00F20701" w:rsidRDefault="00F20701" w:rsidP="007F0F28">
            <w:pPr>
              <w:spacing w:after="0"/>
              <w:jc w:val="center"/>
            </w:pPr>
            <w:r>
              <w:t>67</w:t>
            </w:r>
          </w:p>
        </w:tc>
      </w:tr>
    </w:tbl>
    <w:p w:rsidR="00F20701" w:rsidRDefault="00F20701" w:rsidP="007F0F28"/>
    <w:p w:rsidR="00F20701" w:rsidRPr="00696058" w:rsidRDefault="00F20701" w:rsidP="000377F3">
      <w:pPr>
        <w:rPr>
          <w:lang w:val="en-GB"/>
        </w:rPr>
      </w:pPr>
      <w:r>
        <w:rPr>
          <w:lang w:val="en-GB"/>
        </w:rPr>
        <w:t xml:space="preserve">Taken together, these results indicate a poor ability to detect </w:t>
      </w:r>
      <w:commentRangeStart w:id="506"/>
      <w:del w:id="507" w:author="Shlomo Sela" w:date="2018-08-28T10:22:00Z">
        <w:r w:rsidDel="00A66485">
          <w:rPr>
            <w:lang w:val="en-GB"/>
          </w:rPr>
          <w:delText xml:space="preserve">bacteria </w:delText>
        </w:r>
      </w:del>
      <w:ins w:id="508" w:author="Shlomo Sela" w:date="2018-08-28T10:22:00Z">
        <w:r w:rsidR="00A66485">
          <w:rPr>
            <w:lang w:val="en-GB"/>
          </w:rPr>
          <w:t xml:space="preserve">E. coli and B. subtilis </w:t>
        </w:r>
      </w:ins>
      <w:r>
        <w:rPr>
          <w:lang w:val="en-GB"/>
        </w:rPr>
        <w:t xml:space="preserve">in </w:t>
      </w:r>
      <w:commentRangeEnd w:id="506"/>
      <w:r w:rsidR="005C17EE">
        <w:rPr>
          <w:rStyle w:val="CommentReference"/>
          <w:rFonts w:eastAsia="Calibri"/>
        </w:rPr>
        <w:commentReference w:id="506"/>
      </w:r>
      <w:r>
        <w:rPr>
          <w:lang w:val="en-GB"/>
        </w:rPr>
        <w:t xml:space="preserve">water using low resolution Raman spectroscopy. This </w:t>
      </w:r>
      <w:r w:rsidR="00A66485">
        <w:rPr>
          <w:lang w:val="en-GB"/>
        </w:rPr>
        <w:t>finding</w:t>
      </w:r>
      <w:r>
        <w:rPr>
          <w:lang w:val="en-GB"/>
        </w:rPr>
        <w:t xml:space="preserve"> was surprising since several earlier studies have already demonstrated a potential of </w:t>
      </w:r>
      <w:r w:rsidR="00A66485">
        <w:rPr>
          <w:lang w:val="en-GB"/>
        </w:rPr>
        <w:t xml:space="preserve">Raman </w:t>
      </w:r>
      <w:r>
        <w:rPr>
          <w:lang w:val="en-GB"/>
        </w:rPr>
        <w:t xml:space="preserve">spectroscopy for detecting bacteria </w:t>
      </w:r>
      <w:r>
        <w:rPr>
          <w:noProof/>
          <w:lang w:val="en-GB"/>
        </w:rPr>
        <w:t>(Mizrach et al., 2007; Schmilovitch et al., 2005; Stöckel et al., 2015)</w:t>
      </w:r>
      <w:r>
        <w:rPr>
          <w:lang w:val="en-GB"/>
        </w:rPr>
        <w:t>. One of the possible explanations for th</w:t>
      </w:r>
      <w:r w:rsidR="00A66485">
        <w:rPr>
          <w:lang w:val="en-GB"/>
        </w:rPr>
        <w:t>e</w:t>
      </w:r>
      <w:r>
        <w:rPr>
          <w:lang w:val="en-GB"/>
        </w:rPr>
        <w:t xml:space="preserve"> discrepancy is that the current instrument may not be appropriate for this </w:t>
      </w:r>
      <w:r w:rsidR="00A66485">
        <w:rPr>
          <w:lang w:val="en-GB"/>
        </w:rPr>
        <w:t>purpose</w:t>
      </w:r>
      <w:r>
        <w:rPr>
          <w:lang w:val="en-GB"/>
        </w:rPr>
        <w:t xml:space="preserve">, and a more sensitive, yet still </w:t>
      </w:r>
      <w:r w:rsidR="00A27C50">
        <w:rPr>
          <w:lang w:val="en-GB"/>
        </w:rPr>
        <w:t>low cost</w:t>
      </w:r>
      <w:r>
        <w:rPr>
          <w:lang w:val="en-GB"/>
        </w:rPr>
        <w:t xml:space="preserve">, instrument may yield better results. </w:t>
      </w:r>
      <w:del w:id="509" w:author="Shlomo Sela" w:date="2018-09-04T12:47:00Z">
        <w:r w:rsidDel="000377F3">
          <w:rPr>
            <w:lang w:val="en-GB"/>
          </w:rPr>
          <w:delText>It has been hypothesized</w:delText>
        </w:r>
      </w:del>
      <w:ins w:id="510" w:author="Shlomo Sela" w:date="2018-09-04T12:47:00Z">
        <w:r w:rsidR="000377F3">
          <w:rPr>
            <w:lang w:val="en-GB"/>
          </w:rPr>
          <w:t>It is possible</w:t>
        </w:r>
      </w:ins>
      <w:r>
        <w:rPr>
          <w:lang w:val="en-GB"/>
        </w:rPr>
        <w:t xml:space="preserve"> that suspending the bacteria in distilled water would weaken</w:t>
      </w:r>
      <w:r w:rsidR="00292172">
        <w:rPr>
          <w:lang w:val="en-GB"/>
        </w:rPr>
        <w:t xml:space="preserve"> </w:t>
      </w:r>
      <w:r w:rsidR="00A27C50">
        <w:rPr>
          <w:lang w:val="en-GB"/>
        </w:rPr>
        <w:t>t</w:t>
      </w:r>
      <w:r>
        <w:rPr>
          <w:lang w:val="en-GB"/>
        </w:rPr>
        <w:t xml:space="preserve">he intensity of their Raman spectra, due to osmotic-stress-related lysis, or that the laser used might damage the cells thus </w:t>
      </w:r>
      <w:r w:rsidRPr="000377F3">
        <w:rPr>
          <w:highlight w:val="yellow"/>
          <w:lang w:val="en-GB"/>
          <w:rPrChange w:id="511" w:author="Shlomo Sela" w:date="2018-09-04T12:46:00Z">
            <w:rPr>
              <w:lang w:val="en-GB"/>
            </w:rPr>
          </w:rPrChange>
        </w:rPr>
        <w:t>reducing</w:t>
      </w:r>
      <w:r>
        <w:rPr>
          <w:lang w:val="en-GB"/>
        </w:rPr>
        <w:t xml:space="preserve"> the signal</w:t>
      </w:r>
      <w:commentRangeStart w:id="512"/>
      <w:commentRangeStart w:id="513"/>
      <w:ins w:id="514" w:author="Shlomo Sela" w:date="2018-08-28T10:24:00Z">
        <w:r w:rsidR="00A66485">
          <w:rPr>
            <w:lang w:val="en-GB"/>
          </w:rPr>
          <w:t xml:space="preserve"> (reference; this is in contrast to a previous reference where lysing the cells was shown to increase signals)</w:t>
        </w:r>
      </w:ins>
      <w:commentRangeEnd w:id="512"/>
      <w:r w:rsidR="005C17EE">
        <w:rPr>
          <w:rStyle w:val="CommentReference"/>
          <w:rFonts w:eastAsia="Calibri"/>
        </w:rPr>
        <w:commentReference w:id="512"/>
      </w:r>
      <w:commentRangeEnd w:id="513"/>
      <w:r w:rsidR="000377F3">
        <w:rPr>
          <w:rStyle w:val="CommentReference"/>
          <w:rFonts w:eastAsia="Calibri"/>
        </w:rPr>
        <w:commentReference w:id="513"/>
      </w:r>
      <w:r>
        <w:rPr>
          <w:lang w:val="en-GB"/>
        </w:rPr>
        <w:t xml:space="preserve">. However, a viability test has shown that the cell viability </w:t>
      </w:r>
      <w:r w:rsidR="00A66485">
        <w:rPr>
          <w:lang w:val="en-GB"/>
        </w:rPr>
        <w:t xml:space="preserve">was </w:t>
      </w:r>
      <w:r>
        <w:rPr>
          <w:lang w:val="en-GB"/>
        </w:rPr>
        <w:t xml:space="preserve">not compromised </w:t>
      </w:r>
      <w:r w:rsidR="00A66485">
        <w:rPr>
          <w:lang w:val="en-GB"/>
        </w:rPr>
        <w:t>under the experimental setting used in this study</w:t>
      </w:r>
      <w:r>
        <w:rPr>
          <w:lang w:val="en-GB"/>
        </w:rPr>
        <w:t>. Moreover, neither the use of lower laser energy nor suspending the cells in a saline solution</w:t>
      </w:r>
      <w:r w:rsidR="00A66485">
        <w:rPr>
          <w:lang w:val="en-GB"/>
        </w:rPr>
        <w:t>,</w:t>
      </w:r>
      <w:r>
        <w:rPr>
          <w:lang w:val="en-GB"/>
        </w:rPr>
        <w:t xml:space="preserve"> instead of water</w:t>
      </w:r>
      <w:r w:rsidR="00A66485">
        <w:rPr>
          <w:lang w:val="en-GB"/>
        </w:rPr>
        <w:t>,</w:t>
      </w:r>
      <w:r>
        <w:rPr>
          <w:lang w:val="en-GB"/>
        </w:rPr>
        <w:t xml:space="preserve"> improved Raman signal (data not shown).</w:t>
      </w:r>
      <w:ins w:id="515" w:author="Shlomo Sela" w:date="2018-08-28T10:27:00Z">
        <w:r w:rsidR="00A66485">
          <w:rPr>
            <w:lang w:val="en-GB"/>
          </w:rPr>
          <w:t xml:space="preserve"> Since this is also a discussion you should talk here about future direction</w:t>
        </w:r>
      </w:ins>
      <w:ins w:id="516" w:author="Shlomo Sela" w:date="2018-08-28T10:28:00Z">
        <w:r w:rsidR="00A66485">
          <w:rPr>
            <w:lang w:val="en-GB"/>
          </w:rPr>
          <w:t>. You should discuss potential similarity and differences of the systems used in the published literature compared to yours.</w:t>
        </w:r>
      </w:ins>
      <w:ins w:id="517" w:author="Shlomo Sela" w:date="2018-08-28T10:29:00Z">
        <w:r w:rsidR="006B2945">
          <w:rPr>
            <w:lang w:val="en-GB"/>
          </w:rPr>
          <w:t xml:space="preserve"> Role of bacterial species?</w:t>
        </w:r>
      </w:ins>
      <w:ins w:id="518" w:author="Shlomo Sela" w:date="2018-08-28T10:27:00Z">
        <w:r w:rsidR="00A66485">
          <w:rPr>
            <w:lang w:val="en-GB"/>
          </w:rPr>
          <w:t xml:space="preserve"> </w:t>
        </w:r>
      </w:ins>
    </w:p>
    <w:p w:rsidR="00F20701" w:rsidRDefault="00F20701" w:rsidP="00872721">
      <w:pPr>
        <w:pStyle w:val="Heading2"/>
        <w:numPr>
          <w:ilvl w:val="1"/>
          <w:numId w:val="35"/>
        </w:numPr>
        <w:ind w:left="426" w:hanging="426"/>
      </w:pPr>
      <w:bookmarkStart w:id="519" w:name="_Toc520664325"/>
      <w:bookmarkStart w:id="520" w:name="_Toc522802747"/>
      <w:r>
        <w:t>Use of fluorescence</w:t>
      </w:r>
      <w:bookmarkEnd w:id="519"/>
      <w:r>
        <w:t xml:space="preserve"> spectroscopy for quantification of </w:t>
      </w:r>
      <w:r w:rsidR="001E12E8">
        <w:t xml:space="preserve">bacteria </w:t>
      </w:r>
      <w:r>
        <w:t>and species differentiation</w:t>
      </w:r>
      <w:bookmarkEnd w:id="520"/>
    </w:p>
    <w:p w:rsidR="00F20701" w:rsidRDefault="00F20701" w:rsidP="005C17EE">
      <w:pPr>
        <w:pStyle w:val="Heading3"/>
        <w:numPr>
          <w:ilvl w:val="2"/>
          <w:numId w:val="35"/>
        </w:numPr>
        <w:ind w:left="142" w:hanging="142"/>
      </w:pPr>
      <w:bookmarkStart w:id="521" w:name="_Toc520664326"/>
      <w:bookmarkStart w:id="522" w:name="_Ref522434600"/>
      <w:bookmarkStart w:id="523" w:name="_Toc522802748"/>
      <w:r>
        <w:rPr>
          <w:lang w:val="en-US"/>
        </w:rPr>
        <w:t xml:space="preserve">Fluorescence emission </w:t>
      </w:r>
      <w:r>
        <w:t xml:space="preserve">of </w:t>
      </w:r>
      <w:r w:rsidR="001164D2">
        <w:t xml:space="preserve">bacteria </w:t>
      </w:r>
      <w:r>
        <w:t>examined at a single excitation/emission wavelength pair</w:t>
      </w:r>
      <w:bookmarkEnd w:id="521"/>
      <w:bookmarkEnd w:id="522"/>
      <w:bookmarkEnd w:id="523"/>
    </w:p>
    <w:p w:rsidR="001E12E8" w:rsidRPr="001E12E8" w:rsidRDefault="001E12E8" w:rsidP="007F0F28">
      <w:pPr>
        <w:rPr>
          <w:ins w:id="524" w:author="Shlomo Sela" w:date="2018-08-28T10:44:00Z"/>
          <w:b/>
          <w:bCs/>
          <w:rPrChange w:id="525" w:author="Shlomo Sela" w:date="2018-08-28T10:45:00Z">
            <w:rPr>
              <w:ins w:id="526" w:author="Shlomo Sela" w:date="2018-08-28T10:44:00Z"/>
            </w:rPr>
          </w:rPrChange>
        </w:rPr>
      </w:pPr>
      <w:ins w:id="527" w:author="Shlomo Sela" w:date="2018-08-28T10:44:00Z">
        <w:r w:rsidRPr="001E12E8">
          <w:rPr>
            <w:b/>
            <w:bCs/>
            <w:rPrChange w:id="528" w:author="Shlomo Sela" w:date="2018-08-28T10:45:00Z">
              <w:rPr/>
            </w:rPrChange>
          </w:rPr>
          <w:t>Title here</w:t>
        </w:r>
      </w:ins>
    </w:p>
    <w:p w:rsidR="00F20701" w:rsidRPr="00B37E49" w:rsidRDefault="00F20701" w:rsidP="007F0F28">
      <w:r>
        <w:t xml:space="preserve">In fluorescence spectroscopy, one approach in sample analysis is the </w:t>
      </w:r>
      <w:ins w:id="529" w:author="Shlomo Sela" w:date="2018-08-28T10:41:00Z">
        <w:r w:rsidR="001E12E8">
          <w:t>'</w:t>
        </w:r>
      </w:ins>
      <w:del w:id="530" w:author="Shlomo Sela" w:date="2018-08-28T10:41:00Z">
        <w:r w:rsidDel="001E12E8">
          <w:delText>"</w:delText>
        </w:r>
      </w:del>
      <w:r>
        <w:t>peak picking</w:t>
      </w:r>
      <w:ins w:id="531" w:author="Shlomo Sela" w:date="2018-08-28T10:41:00Z">
        <w:r w:rsidR="001E12E8">
          <w:t>'</w:t>
        </w:r>
      </w:ins>
      <w:del w:id="532" w:author="Shlomo Sela" w:date="2018-08-28T10:41:00Z">
        <w:r w:rsidDel="001E12E8">
          <w:delText>"</w:delText>
        </w:r>
      </w:del>
      <w:r>
        <w:t xml:space="preserve"> or measuring emission intensity at a certain wavelength, after excitation by another wavelength, lesser by magnitude. This method has been applied in many studies for the detection of microbial contamination of water, based on fluorescence of </w:t>
      </w:r>
      <w:r w:rsidRPr="00A35BB3">
        <w:t xml:space="preserve">proteinaceous </w:t>
      </w:r>
      <w:r>
        <w:t xml:space="preserve">substances in the tryptophan-like-fluorescence (TLF) area </w:t>
      </w:r>
      <w:del w:id="533" w:author="Shlomo Sela" w:date="2018-08-28T10:42:00Z">
        <w:r w:rsidDel="001E12E8">
          <w:delText>(</w:delText>
        </w:r>
      </w:del>
      <w:r>
        <w:t xml:space="preserve">at the of 275±5 nm excitation and 360±10 nm emission </w:t>
      </w:r>
      <w:r>
        <w:rPr>
          <w:noProof/>
        </w:rPr>
        <w:t>(Baker et al., 2015; Bridgeman et al., 2015; Cumberland et al., 2012; Sorensen et al., 2018a; Sorensen et al., 2015; Sorensen et al., 2018b)</w:t>
      </w:r>
      <w:r>
        <w:t>. In these studies, the minimal detectable microbial concentration was equivalent to the 1-3 ppb concentration of free tryptophan.</w:t>
      </w:r>
    </w:p>
    <w:p w:rsidR="00F20701" w:rsidRPr="00111D8B" w:rsidRDefault="00F20701" w:rsidP="007F0F28">
      <w:pPr>
        <w:pStyle w:val="Heading4"/>
      </w:pPr>
      <w:commentRangeStart w:id="534"/>
      <w:r w:rsidRPr="00111D8B">
        <w:t>Calibration curve for tryptophan concentration</w:t>
      </w:r>
      <w:bookmarkEnd w:id="487"/>
      <w:commentRangeEnd w:id="534"/>
      <w:r w:rsidR="001E12E8">
        <w:rPr>
          <w:rStyle w:val="CommentReference"/>
          <w:rFonts w:eastAsia="Calibri"/>
          <w:b w:val="0"/>
          <w:bCs w:val="0"/>
        </w:rPr>
        <w:commentReference w:id="534"/>
      </w:r>
    </w:p>
    <w:p w:rsidR="00F20701" w:rsidRDefault="001E12E8" w:rsidP="003A480A">
      <w:r>
        <w:t>D</w:t>
      </w:r>
      <w:r w:rsidR="00F20701">
        <w:t>ilutions of L-tryptophan at concentrations of 0.1, 1, 2, 3, 5 and 10 ppb</w:t>
      </w:r>
      <w:r>
        <w:t xml:space="preserve"> were prepared</w:t>
      </w:r>
      <w:r w:rsidR="00F20701">
        <w:t xml:space="preserve">. Each dilution was scanned 3 times and 2 scanning sessions were conducted (6 scans per </w:t>
      </w:r>
      <w:r>
        <w:t xml:space="preserve">each </w:t>
      </w:r>
      <w:r w:rsidR="00F20701">
        <w:t xml:space="preserve">concentration). The maximum fluorescence peak of tryptophan was visually found to be at </w:t>
      </w:r>
      <w:r w:rsidR="00F20701" w:rsidRPr="00BD69E3">
        <w:t>362 nm after excitation of 275 nm</w:t>
      </w:r>
      <w:r>
        <w:t xml:space="preserve"> (data not shown</w:t>
      </w:r>
      <w:r w:rsidR="005C17EE">
        <w:t>)</w:t>
      </w:r>
      <w:r w:rsidR="00F20701" w:rsidRPr="00BD69E3">
        <w:t>.</w:t>
      </w:r>
    </w:p>
    <w:p w:rsidR="001E12E8" w:rsidRDefault="00F20701" w:rsidP="00A8386B">
      <w:r>
        <w:t xml:space="preserve"> </w:t>
      </w:r>
      <w:r w:rsidR="00A8386B">
        <w:t xml:space="preserve">A calibration curve was plotted to enable quantification of tryptophan according to the emission </w:t>
      </w:r>
    </w:p>
    <w:p w:rsidR="001E12E8" w:rsidRDefault="001E12E8" w:rsidP="00A8386B"/>
    <w:p w:rsidR="00A8386B" w:rsidRDefault="00A8386B" w:rsidP="00A8386B">
      <w:r>
        <w:t>intensity at 362 nm upon excitation by 275 nm light (</w:t>
      </w:r>
      <w:r>
        <w:fldChar w:fldCharType="begin"/>
      </w:r>
      <w:r>
        <w:instrText xml:space="preserve"> REF _Ref521914306 \h </w:instrText>
      </w:r>
      <w:r>
        <w:fldChar w:fldCharType="separate"/>
      </w:r>
      <w:r w:rsidR="00A77C98">
        <w:t xml:space="preserve">Figure </w:t>
      </w:r>
      <w:r w:rsidR="00A77C98">
        <w:rPr>
          <w:noProof/>
        </w:rPr>
        <w:t>9</w:t>
      </w:r>
      <w:r>
        <w:fldChar w:fldCharType="end"/>
      </w:r>
      <w:r>
        <w:t>). Accordingly, a linear regression was calculated and a tryptophan equivalence formula extracted from the regression line.</w:t>
      </w:r>
    </w:p>
    <w:p w:rsidR="00A8386B" w:rsidRDefault="00061862">
      <w:pPr>
        <w:spacing w:before="0" w:after="160" w:line="259" w:lineRule="auto"/>
        <w:jc w:val="left"/>
      </w:pPr>
      <w:r>
        <w:rPr>
          <w:noProof/>
          <w:lang w:eastAsia="en-US"/>
        </w:rPr>
        <mc:AlternateContent>
          <mc:Choice Requires="wpg">
            <w:drawing>
              <wp:anchor distT="0" distB="0" distL="114300" distR="114300" simplePos="0" relativeHeight="251643392" behindDoc="0" locked="0" layoutInCell="1" allowOverlap="1" wp14:anchorId="49139FFE" wp14:editId="10EDA014">
                <wp:simplePos x="0" y="0"/>
                <wp:positionH relativeFrom="column">
                  <wp:posOffset>150523</wp:posOffset>
                </wp:positionH>
                <wp:positionV relativeFrom="margin">
                  <wp:align>center</wp:align>
                </wp:positionV>
                <wp:extent cx="5356225" cy="4960095"/>
                <wp:effectExtent l="0" t="0" r="0" b="12065"/>
                <wp:wrapTopAndBottom/>
                <wp:docPr id="255" name="Group 255"/>
                <wp:cNvGraphicFramePr/>
                <a:graphic xmlns:a="http://schemas.openxmlformats.org/drawingml/2006/main">
                  <a:graphicData uri="http://schemas.microsoft.com/office/word/2010/wordprocessingGroup">
                    <wpg:wgp>
                      <wpg:cNvGrpSpPr/>
                      <wpg:grpSpPr>
                        <a:xfrm>
                          <a:off x="0" y="0"/>
                          <a:ext cx="5356225" cy="4960095"/>
                          <a:chOff x="0" y="0"/>
                          <a:chExt cx="5356225" cy="4960095"/>
                        </a:xfrm>
                      </wpg:grpSpPr>
                      <wpg:grpSp>
                        <wpg:cNvPr id="179" name="Group 179"/>
                        <wpg:cNvGrpSpPr/>
                        <wpg:grpSpPr>
                          <a:xfrm>
                            <a:off x="0" y="3172570"/>
                            <a:ext cx="5356225" cy="1787525"/>
                            <a:chOff x="13648" y="586854"/>
                            <a:chExt cx="5356528" cy="1787857"/>
                          </a:xfrm>
                        </wpg:grpSpPr>
                        <wpg:grpSp>
                          <wpg:cNvPr id="177" name="Group 177"/>
                          <wpg:cNvGrpSpPr/>
                          <wpg:grpSpPr>
                            <a:xfrm>
                              <a:off x="13648" y="784746"/>
                              <a:ext cx="5240739" cy="1589965"/>
                              <a:chOff x="0" y="0"/>
                              <a:chExt cx="5315803" cy="1296310"/>
                            </a:xfrm>
                          </wpg:grpSpPr>
                          <wps:wsp>
                            <wps:cNvPr id="143" name="Text Box 143"/>
                            <wps:cNvSpPr txBox="1"/>
                            <wps:spPr>
                              <a:xfrm>
                                <a:off x="138428" y="617555"/>
                                <a:ext cx="5177286" cy="541999"/>
                              </a:xfrm>
                              <a:prstGeom prst="rect">
                                <a:avLst/>
                              </a:prstGeom>
                              <a:solidFill>
                                <a:schemeClr val="lt1"/>
                              </a:solidFill>
                              <a:ln w="6350">
                                <a:noFill/>
                              </a:ln>
                            </wps:spPr>
                            <wps:txbx>
                              <w:txbxContent>
                                <w:p w:rsidR="00C319FA" w:rsidRPr="00C604AF" w:rsidRDefault="00C319FA" w:rsidP="007F0F28">
                                  <m:oMathPara>
                                    <m:oMathParaPr>
                                      <m:jc m:val="left"/>
                                    </m:oMathParaPr>
                                    <m:oMath>
                                      <m:r>
                                        <m:rPr>
                                          <m:sty m:val="p"/>
                                        </m:rPr>
                                        <w:rPr>
                                          <w:rFonts w:ascii="Cambria Math" w:hAnsi="Cambria Math"/>
                                        </w:rPr>
                                        <m:t xml:space="preserve">Where the normalized fluorescence = </m:t>
                                      </m:r>
                                      <m:f>
                                        <m:fPr>
                                          <m:ctrlPr>
                                            <w:rPr>
                                              <w:rFonts w:ascii="Cambria Math" w:hAnsi="Cambria Math"/>
                                            </w:rPr>
                                          </m:ctrlPr>
                                        </m:fPr>
                                        <m:num>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ex</m:t>
                                              </m:r>
                                            </m:sub>
                                          </m:sSub>
                                          <m:r>
                                            <m:rPr>
                                              <m:sty m:val="p"/>
                                            </m:rPr>
                                            <w:rPr>
                                              <w:rFonts w:ascii="Cambria Math" w:hAnsi="Cambria Math"/>
                                            </w:rPr>
                                            <m:t>275/</m:t>
                                          </m:r>
                                          <m:sSub>
                                            <m:sSubPr>
                                              <m:ctrlPr>
                                                <w:rPr>
                                                  <w:rFonts w:ascii="Cambria Math" w:hAnsi="Cambria Math"/>
                                                </w:rPr>
                                              </m:ctrlPr>
                                            </m:sSubPr>
                                            <m:e>
                                              <m:r>
                                                <w:rPr>
                                                  <w:rFonts w:ascii="Cambria Math" w:hAnsi="Cambria Math"/>
                                                </w:rPr>
                                                <m:t>λ</m:t>
                                              </m:r>
                                            </m:e>
                                            <m:sub>
                                              <m:r>
                                                <w:rPr>
                                                  <w:rFonts w:ascii="Cambria Math" w:hAnsi="Cambria Math"/>
                                                </w:rPr>
                                                <m:t>em</m:t>
                                              </m:r>
                                            </m:sub>
                                          </m:sSub>
                                          <m:r>
                                            <m:rPr>
                                              <m:sty m:val="p"/>
                                            </m:rPr>
                                            <w:rPr>
                                              <w:rFonts w:ascii="Cambria Math" w:hAnsi="Cambria Math"/>
                                            </w:rPr>
                                            <m:t>362)</m:t>
                                          </m:r>
                                        </m:num>
                                        <m:den>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ex</m:t>
                                              </m:r>
                                            </m:sub>
                                          </m:sSub>
                                          <m:r>
                                            <m:rPr>
                                              <m:sty m:val="p"/>
                                            </m:rPr>
                                            <w:rPr>
                                              <w:rFonts w:ascii="Cambria Math" w:eastAsiaTheme="minorEastAsia" w:hAnsi="Cambria Math"/>
                                            </w:rPr>
                                            <m:t>275/</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em</m:t>
                                              </m:r>
                                            </m:sub>
                                          </m:sSub>
                                          <m:r>
                                            <m:rPr>
                                              <m:sty m:val="p"/>
                                            </m:rPr>
                                            <w:rPr>
                                              <w:rFonts w:ascii="Cambria Math" w:eastAsiaTheme="minorEastAsia" w:hAnsi="Cambria Math"/>
                                            </w:rPr>
                                            <m:t>305)</m:t>
                                          </m:r>
                                        </m:den>
                                      </m:f>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59" name="Text Box 159"/>
                            <wps:cNvSpPr txBox="1"/>
                            <wps:spPr>
                              <a:xfrm>
                                <a:off x="0" y="122723"/>
                                <a:ext cx="5184293" cy="533857"/>
                              </a:xfrm>
                              <a:prstGeom prst="rect">
                                <a:avLst/>
                              </a:prstGeom>
                              <a:solidFill>
                                <a:schemeClr val="lt1"/>
                              </a:solidFill>
                              <a:ln w="6350">
                                <a:noFill/>
                              </a:ln>
                            </wps:spPr>
                            <wps:txbx>
                              <w:txbxContent>
                                <w:p w:rsidR="00C319FA" w:rsidRPr="00C604AF" w:rsidRDefault="00C319FA" w:rsidP="007F0F28">
                                  <m:oMathPara>
                                    <m:oMathParaPr>
                                      <m:jc m:val="left"/>
                                    </m:oMathParaPr>
                                    <m:oMath>
                                      <m:r>
                                        <w:rPr>
                                          <w:rFonts w:ascii="Cambria Math" w:hAnsi="Cambria Math"/>
                                        </w:rPr>
                                        <m:t>Tryptophan Equivalenc</m:t>
                                      </m:r>
                                      <m:sSub>
                                        <m:sSubPr>
                                          <m:ctrlPr>
                                            <w:rPr>
                                              <w:rFonts w:ascii="Cambria Math" w:hAnsi="Cambria Math"/>
                                              <w:i/>
                                            </w:rPr>
                                          </m:ctrlPr>
                                        </m:sSubPr>
                                        <m:e>
                                          <m:r>
                                            <w:rPr>
                                              <w:rFonts w:ascii="Cambria Math" w:hAnsi="Cambria Math"/>
                                            </w:rPr>
                                            <m:t>e</m:t>
                                          </m:r>
                                        </m:e>
                                        <m:sub>
                                          <m:d>
                                            <m:dPr>
                                              <m:begChr m:val="["/>
                                              <m:endChr m:val="]"/>
                                              <m:ctrlPr>
                                                <w:rPr>
                                                  <w:rFonts w:ascii="Cambria Math" w:hAnsi="Cambria Math"/>
                                                  <w:i/>
                                                </w:rPr>
                                              </m:ctrlPr>
                                            </m:dPr>
                                            <m:e>
                                              <m:r>
                                                <w:rPr>
                                                  <w:rFonts w:ascii="Cambria Math" w:hAnsi="Cambria Math"/>
                                                </w:rPr>
                                                <m:t>ppb</m:t>
                                              </m:r>
                                            </m:e>
                                          </m:d>
                                        </m:sub>
                                      </m:sSub>
                                      <m:r>
                                        <w:rPr>
                                          <w:rFonts w:ascii="Cambria Math" w:hAnsi="Cambria Math"/>
                                        </w:rPr>
                                        <m:t>=</m:t>
                                      </m:r>
                                      <m:f>
                                        <m:fPr>
                                          <m:ctrlPr>
                                            <w:rPr>
                                              <w:rFonts w:ascii="Cambria Math" w:hAnsi="Cambria Math"/>
                                              <w:i/>
                                            </w:rPr>
                                          </m:ctrlPr>
                                        </m:fPr>
                                        <m:num>
                                          <m:r>
                                            <w:rPr>
                                              <w:rFonts w:ascii="Cambria Math" w:hAnsi="Cambria Math"/>
                                            </w:rPr>
                                            <m:t>Normalized fluorescence-0.127</m:t>
                                          </m:r>
                                        </m:num>
                                        <m:den>
                                          <m:r>
                                            <w:rPr>
                                              <w:rFonts w:ascii="Cambria Math" w:hAnsi="Cambria Math"/>
                                            </w:rPr>
                                            <m:t>0.038</m:t>
                                          </m:r>
                                        </m:den>
                                      </m:f>
                                      <m:r>
                                        <w:rPr>
                                          <w:rFonts w:ascii="Cambria Math" w:hAnsi="Cambria Math"/>
                                        </w:rPr>
                                        <m:t xml:space="preserve">   </m:t>
                                      </m:r>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76" name="Rectangle 176"/>
                            <wps:cNvSpPr/>
                            <wps:spPr>
                              <a:xfrm>
                                <a:off x="27296" y="0"/>
                                <a:ext cx="5288507" cy="12963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178" name="Text Box 178"/>
                          <wps:cNvSpPr txBox="1"/>
                          <wps:spPr>
                            <a:xfrm>
                              <a:off x="54591" y="586854"/>
                              <a:ext cx="5315585" cy="156950"/>
                            </a:xfrm>
                            <a:prstGeom prst="rect">
                              <a:avLst/>
                            </a:prstGeom>
                            <a:solidFill>
                              <a:prstClr val="white"/>
                            </a:solidFill>
                            <a:ln>
                              <a:noFill/>
                            </a:ln>
                          </wps:spPr>
                          <wps:txbx>
                            <w:txbxContent>
                              <w:p w:rsidR="00C319FA" w:rsidRPr="001F0186" w:rsidRDefault="00C319FA" w:rsidP="001F0186">
                                <w:pPr>
                                  <w:pStyle w:val="Caption"/>
                                  <w:rPr>
                                    <w:noProof/>
                                  </w:rPr>
                                </w:pPr>
                                <w:bookmarkStart w:id="535" w:name="_Ref520646809"/>
                                <w:r w:rsidRPr="001F0186">
                                  <w:t xml:space="preserve">Equation </w:t>
                                </w:r>
                                <w:r w:rsidRPr="001F0186">
                                  <w:rPr>
                                    <w:noProof/>
                                  </w:rPr>
                                  <w:fldChar w:fldCharType="begin"/>
                                </w:r>
                                <w:r w:rsidRPr="001E12E8">
                                  <w:rPr>
                                    <w:noProof/>
                                  </w:rPr>
                                  <w:instrText xml:space="preserve"> SEQ Equation \* ARABIC </w:instrText>
                                </w:r>
                                <w:r w:rsidRPr="001F0186">
                                  <w:rPr>
                                    <w:noProof/>
                                    <w:rPrChange w:id="536" w:author="Shlomo Sela" w:date="2018-08-28T10:50:00Z">
                                      <w:rPr>
                                        <w:noProof/>
                                      </w:rPr>
                                    </w:rPrChange>
                                  </w:rPr>
                                  <w:fldChar w:fldCharType="separate"/>
                                </w:r>
                                <w:r w:rsidRPr="001F0186">
                                  <w:rPr>
                                    <w:noProof/>
                                  </w:rPr>
                                  <w:t>3</w:t>
                                </w:r>
                                <w:r w:rsidRPr="001F0186">
                                  <w:rPr>
                                    <w:noProof/>
                                  </w:rPr>
                                  <w:fldChar w:fldCharType="end"/>
                                </w:r>
                                <w:bookmarkEnd w:id="535"/>
                                <w:r w:rsidRPr="001F0186">
                                  <w:rPr>
                                    <w:noProof/>
                                  </w:rPr>
                                  <w:t>. Claculation of tryptophan equivalence from normalized fluorescence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g:grpSp>
                        <wpg:cNvPr id="135" name="Group 135"/>
                        <wpg:cNvGrpSpPr/>
                        <wpg:grpSpPr>
                          <a:xfrm>
                            <a:off x="898498" y="0"/>
                            <a:ext cx="3721100" cy="3107756"/>
                            <a:chOff x="910075" y="3164023"/>
                            <a:chExt cx="3721238" cy="3108266"/>
                          </a:xfrm>
                        </wpg:grpSpPr>
                        <wps:wsp>
                          <wps:cNvPr id="129" name="Text Box 129"/>
                          <wps:cNvSpPr txBox="1"/>
                          <wps:spPr>
                            <a:xfrm>
                              <a:off x="972570" y="5733085"/>
                              <a:ext cx="3627255" cy="539204"/>
                            </a:xfrm>
                            <a:prstGeom prst="rect">
                              <a:avLst/>
                            </a:prstGeom>
                            <a:solidFill>
                              <a:prstClr val="white"/>
                            </a:solidFill>
                            <a:ln>
                              <a:noFill/>
                            </a:ln>
                          </wps:spPr>
                          <wps:txbx>
                            <w:txbxContent>
                              <w:p w:rsidR="00C319FA" w:rsidRPr="009811A9" w:rsidRDefault="00C319FA" w:rsidP="001F0186">
                                <w:pPr>
                                  <w:pStyle w:val="Caption"/>
                                </w:pPr>
                                <w:bookmarkStart w:id="537" w:name="_Ref521914306"/>
                                <w:r w:rsidRPr="001F0186">
                                  <w:t xml:space="preserve">Figure </w:t>
                                </w:r>
                                <w:r w:rsidRPr="001F0186">
                                  <w:rPr>
                                    <w:noProof/>
                                  </w:rPr>
                                  <w:fldChar w:fldCharType="begin"/>
                                </w:r>
                                <w:r w:rsidRPr="001E12E8">
                                  <w:rPr>
                                    <w:noProof/>
                                  </w:rPr>
                                  <w:instrText xml:space="preserve"> SEQ Figure \* ARABIC </w:instrText>
                                </w:r>
                                <w:r w:rsidRPr="001F0186">
                                  <w:rPr>
                                    <w:noProof/>
                                    <w:rPrChange w:id="538" w:author="Shlomo Sela" w:date="2018-08-28T10:49:00Z">
                                      <w:rPr>
                                        <w:noProof/>
                                      </w:rPr>
                                    </w:rPrChange>
                                  </w:rPr>
                                  <w:fldChar w:fldCharType="separate"/>
                                </w:r>
                                <w:r w:rsidRPr="001F0186">
                                  <w:rPr>
                                    <w:noProof/>
                                  </w:rPr>
                                  <w:t>9</w:t>
                                </w:r>
                                <w:r w:rsidRPr="001F0186">
                                  <w:rPr>
                                    <w:noProof/>
                                  </w:rPr>
                                  <w:fldChar w:fldCharType="end"/>
                                </w:r>
                                <w:bookmarkStart w:id="539" w:name="_Ref520641822"/>
                                <w:bookmarkStart w:id="540" w:name="_Toc520445488"/>
                                <w:bookmarkEnd w:id="537"/>
                                <w:r w:rsidRPr="001F0186">
                                  <w:t xml:space="preserve">. </w:t>
                                </w:r>
                                <w:bookmarkEnd w:id="539"/>
                                <w:r w:rsidRPr="001F0186">
                                  <w:t>Correlation between tryptophan concentration and fluorescence at 362 nm after at excitation of 275 nm. N=48 (51-3 excluded</w:t>
                                </w:r>
                                <w:bookmarkEnd w:id="540"/>
                                <w:r w:rsidRPr="001F0186">
                                  <w:t>). p&lt;0.01 according to Student's t-test.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pic:pic xmlns:pic="http://schemas.openxmlformats.org/drawingml/2006/picture">
                          <pic:nvPicPr>
                            <pic:cNvPr id="134" name="Picture 13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910075" y="3164023"/>
                              <a:ext cx="3721238" cy="2430958"/>
                            </a:xfrm>
                            <a:prstGeom prst="rect">
                              <a:avLst/>
                            </a:prstGeom>
                          </pic:spPr>
                        </pic:pic>
                      </wpg:grpSp>
                    </wpg:wgp>
                  </a:graphicData>
                </a:graphic>
              </wp:anchor>
            </w:drawing>
          </mc:Choice>
          <mc:Fallback>
            <w:pict>
              <v:group w14:anchorId="49139FFE" id="Group 255" o:spid="_x0000_s1110" style="position:absolute;margin-left:11.85pt;margin-top:0;width:421.75pt;height:390.55pt;z-index:251643392;mso-position-vertical:center;mso-position-vertical-relative:margin" coordsize="53562,49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">
                <v:group id="Group 179" o:spid="_x0000_s1111" style="position:absolute;top:31725;width:53562;height:17875" coordorigin="136,5868" coordsize="53565,1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group id="Group 177" o:spid="_x0000_s1112" style="position:absolute;left:136;top:7847;width:52407;height:15900" coordsize="53158,12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Text Box 143" o:spid="_x0000_s1113" type="#_x0000_t202" style="position:absolute;left:1384;top:6175;width:51773;height:5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" fillcolor="white [3201]" stroked="f" strokeweight=".5pt">
                      <v:textbox>
                        <w:txbxContent>
                          <w:p w:rsidR="00C319FA" w:rsidRPr="00C604AF" w:rsidRDefault="00C319FA" w:rsidP="007F0F28">
                            <m:oMathPara>
                              <m:oMathParaPr>
                                <m:jc m:val="left"/>
                              </m:oMathParaPr>
                              <m:oMath>
                                <m:r>
                                  <m:rPr>
                                    <m:sty m:val="p"/>
                                  </m:rPr>
                                  <w:rPr>
                                    <w:rFonts w:ascii="Cambria Math" w:hAnsi="Cambria Math"/>
                                  </w:rPr>
                                  <m:t xml:space="preserve">Where the normalized fluorescence = </m:t>
                                </m:r>
                                <m:f>
                                  <m:fPr>
                                    <m:ctrlPr>
                                      <w:rPr>
                                        <w:rFonts w:ascii="Cambria Math" w:hAnsi="Cambria Math"/>
                                      </w:rPr>
                                    </m:ctrlPr>
                                  </m:fPr>
                                  <m:num>
                                    <m:sSub>
                                      <m:sSubPr>
                                        <m:ctrlPr>
                                          <w:rPr>
                                            <w:rFonts w:ascii="Cambria Math" w:hAnsi="Cambria Math"/>
                                          </w:rPr>
                                        </m:ctrlPr>
                                      </m:sSubPr>
                                      <m:e>
                                        <m:r>
                                          <m:rPr>
                                            <m:sty m:val="p"/>
                                          </m:rPr>
                                          <w:rPr>
                                            <w:rFonts w:ascii="Cambria Math" w:hAnsi="Cambria Math"/>
                                          </w:rPr>
                                          <m:t>(</m:t>
                                        </m:r>
                                        <m:r>
                                          <w:rPr>
                                            <w:rFonts w:ascii="Cambria Math" w:hAnsi="Cambria Math"/>
                                          </w:rPr>
                                          <m:t>λ</m:t>
                                        </m:r>
                                      </m:e>
                                      <m:sub>
                                        <m:r>
                                          <w:rPr>
                                            <w:rFonts w:ascii="Cambria Math" w:hAnsi="Cambria Math"/>
                                          </w:rPr>
                                          <m:t>ex</m:t>
                                        </m:r>
                                      </m:sub>
                                    </m:sSub>
                                    <m:r>
                                      <m:rPr>
                                        <m:sty m:val="p"/>
                                      </m:rPr>
                                      <w:rPr>
                                        <w:rFonts w:ascii="Cambria Math" w:hAnsi="Cambria Math"/>
                                      </w:rPr>
                                      <m:t>275/</m:t>
                                    </m:r>
                                    <m:sSub>
                                      <m:sSubPr>
                                        <m:ctrlPr>
                                          <w:rPr>
                                            <w:rFonts w:ascii="Cambria Math" w:hAnsi="Cambria Math"/>
                                          </w:rPr>
                                        </m:ctrlPr>
                                      </m:sSubPr>
                                      <m:e>
                                        <m:r>
                                          <w:rPr>
                                            <w:rFonts w:ascii="Cambria Math" w:hAnsi="Cambria Math"/>
                                          </w:rPr>
                                          <m:t>λ</m:t>
                                        </m:r>
                                      </m:e>
                                      <m:sub>
                                        <m:r>
                                          <w:rPr>
                                            <w:rFonts w:ascii="Cambria Math" w:hAnsi="Cambria Math"/>
                                          </w:rPr>
                                          <m:t>em</m:t>
                                        </m:r>
                                      </m:sub>
                                    </m:sSub>
                                    <m:r>
                                      <m:rPr>
                                        <m:sty m:val="p"/>
                                      </m:rPr>
                                      <w:rPr>
                                        <w:rFonts w:ascii="Cambria Math" w:hAnsi="Cambria Math"/>
                                      </w:rPr>
                                      <m:t>362)</m:t>
                                    </m:r>
                                  </m:num>
                                  <m:den>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ex</m:t>
                                        </m:r>
                                      </m:sub>
                                    </m:sSub>
                                    <m:r>
                                      <m:rPr>
                                        <m:sty m:val="p"/>
                                      </m:rPr>
                                      <w:rPr>
                                        <w:rFonts w:ascii="Cambria Math" w:eastAsiaTheme="minorEastAsia" w:hAnsi="Cambria Math"/>
                                      </w:rPr>
                                      <m:t>275/</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em</m:t>
                                        </m:r>
                                      </m:sub>
                                    </m:sSub>
                                    <m:r>
                                      <m:rPr>
                                        <m:sty m:val="p"/>
                                      </m:rPr>
                                      <w:rPr>
                                        <w:rFonts w:ascii="Cambria Math" w:eastAsiaTheme="minorEastAsia" w:hAnsi="Cambria Math"/>
                                      </w:rPr>
                                      <m:t>305)</m:t>
                                    </m:r>
                                  </m:den>
                                </m:f>
                              </m:oMath>
                            </m:oMathPara>
                          </w:p>
                        </w:txbxContent>
                      </v:textbox>
                    </v:shape>
                    <v:shape id="Text Box 159" o:spid="_x0000_s1114" type="#_x0000_t202" style="position:absolute;top:1227;width:51842;height:5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" fillcolor="white [3201]" stroked="f" strokeweight=".5pt">
                      <v:textbox>
                        <w:txbxContent>
                          <w:p w:rsidR="00C319FA" w:rsidRPr="00C604AF" w:rsidRDefault="00C319FA" w:rsidP="007F0F28">
                            <m:oMathPara>
                              <m:oMathParaPr>
                                <m:jc m:val="left"/>
                              </m:oMathParaPr>
                              <m:oMath>
                                <m:r>
                                  <w:rPr>
                                    <w:rFonts w:ascii="Cambria Math" w:hAnsi="Cambria Math"/>
                                  </w:rPr>
                                  <m:t>Tryptophan Equivalenc</m:t>
                                </m:r>
                                <m:sSub>
                                  <m:sSubPr>
                                    <m:ctrlPr>
                                      <w:rPr>
                                        <w:rFonts w:ascii="Cambria Math" w:hAnsi="Cambria Math"/>
                                        <w:i/>
                                      </w:rPr>
                                    </m:ctrlPr>
                                  </m:sSubPr>
                                  <m:e>
                                    <m:r>
                                      <w:rPr>
                                        <w:rFonts w:ascii="Cambria Math" w:hAnsi="Cambria Math"/>
                                      </w:rPr>
                                      <m:t>e</m:t>
                                    </m:r>
                                  </m:e>
                                  <m:sub>
                                    <m:d>
                                      <m:dPr>
                                        <m:begChr m:val="["/>
                                        <m:endChr m:val="]"/>
                                        <m:ctrlPr>
                                          <w:rPr>
                                            <w:rFonts w:ascii="Cambria Math" w:hAnsi="Cambria Math"/>
                                            <w:i/>
                                          </w:rPr>
                                        </m:ctrlPr>
                                      </m:dPr>
                                      <m:e>
                                        <m:r>
                                          <w:rPr>
                                            <w:rFonts w:ascii="Cambria Math" w:hAnsi="Cambria Math"/>
                                          </w:rPr>
                                          <m:t>ppb</m:t>
                                        </m:r>
                                      </m:e>
                                    </m:d>
                                  </m:sub>
                                </m:sSub>
                                <m:r>
                                  <w:rPr>
                                    <w:rFonts w:ascii="Cambria Math" w:hAnsi="Cambria Math"/>
                                  </w:rPr>
                                  <m:t>=</m:t>
                                </m:r>
                                <m:f>
                                  <m:fPr>
                                    <m:ctrlPr>
                                      <w:rPr>
                                        <w:rFonts w:ascii="Cambria Math" w:hAnsi="Cambria Math"/>
                                        <w:i/>
                                      </w:rPr>
                                    </m:ctrlPr>
                                  </m:fPr>
                                  <m:num>
                                    <m:r>
                                      <w:rPr>
                                        <w:rFonts w:ascii="Cambria Math" w:hAnsi="Cambria Math"/>
                                      </w:rPr>
                                      <m:t>Normalized fluorescence-0.127</m:t>
                                    </m:r>
                                  </m:num>
                                  <m:den>
                                    <m:r>
                                      <w:rPr>
                                        <w:rFonts w:ascii="Cambria Math" w:hAnsi="Cambria Math"/>
                                      </w:rPr>
                                      <m:t>0.038</m:t>
                                    </m:r>
                                  </m:den>
                                </m:f>
                                <m:r>
                                  <w:rPr>
                                    <w:rFonts w:ascii="Cambria Math" w:hAnsi="Cambria Math"/>
                                  </w:rPr>
                                  <m:t xml:space="preserve">   </m:t>
                                </m:r>
                              </m:oMath>
                            </m:oMathPara>
                          </w:p>
                        </w:txbxContent>
                      </v:textbox>
                    </v:shape>
                    <v:rect id="Rectangle 176" o:spid="_x0000_s1115" style="position:absolute;left:272;width:52886;height:12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" filled="f" strokecolor="black [3213]" strokeweight="1pt"/>
                  </v:group>
                  <v:shape id="Text Box 178" o:spid="_x0000_s1116" type="#_x0000_t202" style="position:absolute;left:545;top:5868;width:53156;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" stroked="f">
                    <v:textbox inset="0,0,0,0">
                      <w:txbxContent>
                        <w:p w:rsidR="00C319FA" w:rsidRPr="001F0186" w:rsidRDefault="00C319FA" w:rsidP="001F0186">
                          <w:pPr>
                            <w:pStyle w:val="Caption"/>
                            <w:rPr>
                              <w:noProof/>
                            </w:rPr>
                          </w:pPr>
                          <w:bookmarkStart w:id="541" w:name="_Ref520646809"/>
                          <w:r w:rsidRPr="001F0186">
                            <w:t xml:space="preserve">Equation </w:t>
                          </w:r>
                          <w:r w:rsidRPr="001F0186">
                            <w:rPr>
                              <w:noProof/>
                            </w:rPr>
                            <w:fldChar w:fldCharType="begin"/>
                          </w:r>
                          <w:r w:rsidRPr="001E12E8">
                            <w:rPr>
                              <w:noProof/>
                            </w:rPr>
                            <w:instrText xml:space="preserve"> SEQ Equation \* ARABIC </w:instrText>
                          </w:r>
                          <w:r w:rsidRPr="001F0186">
                            <w:rPr>
                              <w:noProof/>
                              <w:rPrChange w:id="542" w:author="Shlomo Sela" w:date="2018-08-28T10:50:00Z">
                                <w:rPr>
                                  <w:noProof/>
                                </w:rPr>
                              </w:rPrChange>
                            </w:rPr>
                            <w:fldChar w:fldCharType="separate"/>
                          </w:r>
                          <w:r w:rsidRPr="001F0186">
                            <w:rPr>
                              <w:noProof/>
                            </w:rPr>
                            <w:t>3</w:t>
                          </w:r>
                          <w:r w:rsidRPr="001F0186">
                            <w:rPr>
                              <w:noProof/>
                            </w:rPr>
                            <w:fldChar w:fldCharType="end"/>
                          </w:r>
                          <w:bookmarkEnd w:id="541"/>
                          <w:r w:rsidRPr="001F0186">
                            <w:rPr>
                              <w:noProof/>
                            </w:rPr>
                            <w:t>. Claculation of tryptophan equivalence from normalized fluorescence</w:t>
                          </w:r>
                        </w:p>
                      </w:txbxContent>
                    </v:textbox>
                  </v:shape>
                </v:group>
                <v:group id="Group 135" o:spid="_x0000_s1117" style="position:absolute;left:8984;width:37211;height:31077" coordorigin="9100,31640" coordsize="37212,3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Text Box 129" o:spid="_x0000_s1118" type="#_x0000_t202" style="position:absolute;left:9725;top:57330;width:36273;height:5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" stroked="f">
                    <v:textbox style="mso-fit-shape-to-text:t" inset="0,0,0,0">
                      <w:txbxContent>
                        <w:p w:rsidR="00C319FA" w:rsidRPr="009811A9" w:rsidRDefault="00C319FA" w:rsidP="001F0186">
                          <w:pPr>
                            <w:pStyle w:val="Caption"/>
                          </w:pPr>
                          <w:bookmarkStart w:id="543" w:name="_Ref521914306"/>
                          <w:r w:rsidRPr="001F0186">
                            <w:t xml:space="preserve">Figure </w:t>
                          </w:r>
                          <w:r w:rsidRPr="001F0186">
                            <w:rPr>
                              <w:noProof/>
                            </w:rPr>
                            <w:fldChar w:fldCharType="begin"/>
                          </w:r>
                          <w:r w:rsidRPr="001E12E8">
                            <w:rPr>
                              <w:noProof/>
                            </w:rPr>
                            <w:instrText xml:space="preserve"> SEQ Figure \* ARABIC </w:instrText>
                          </w:r>
                          <w:r w:rsidRPr="001F0186">
                            <w:rPr>
                              <w:noProof/>
                              <w:rPrChange w:id="544" w:author="Shlomo Sela" w:date="2018-08-28T10:49:00Z">
                                <w:rPr>
                                  <w:noProof/>
                                </w:rPr>
                              </w:rPrChange>
                            </w:rPr>
                            <w:fldChar w:fldCharType="separate"/>
                          </w:r>
                          <w:r w:rsidRPr="001F0186">
                            <w:rPr>
                              <w:noProof/>
                            </w:rPr>
                            <w:t>9</w:t>
                          </w:r>
                          <w:r w:rsidRPr="001F0186">
                            <w:rPr>
                              <w:noProof/>
                            </w:rPr>
                            <w:fldChar w:fldCharType="end"/>
                          </w:r>
                          <w:bookmarkStart w:id="545" w:name="_Ref520641822"/>
                          <w:bookmarkStart w:id="546" w:name="_Toc520445488"/>
                          <w:bookmarkEnd w:id="543"/>
                          <w:r w:rsidRPr="001F0186">
                            <w:t xml:space="preserve">. </w:t>
                          </w:r>
                          <w:bookmarkEnd w:id="545"/>
                          <w:r w:rsidRPr="001F0186">
                            <w:t>Correlation between tryptophan concentration and fluorescence at 362 nm after at excitation of 275 nm. N=48 (51-3 excluded</w:t>
                          </w:r>
                          <w:bookmarkEnd w:id="546"/>
                          <w:r w:rsidRPr="001F0186">
                            <w:t>). p&lt;0.01 according to Student's t-test.</w:t>
                          </w:r>
                        </w:p>
                      </w:txbxContent>
                    </v:textbox>
                  </v:shape>
                  <v:shape id="Picture 134" o:spid="_x0000_s1119" type="#_x0000_t75" style="position:absolute;left:9100;top:31640;width:37213;height:24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">
                    <v:imagedata r:id="rId35" o:title=""/>
                    <v:path arrowok="t"/>
                  </v:shape>
                </v:group>
                <w10:wrap type="topAndBottom" anchory="margin"/>
              </v:group>
            </w:pict>
          </mc:Fallback>
        </mc:AlternateContent>
      </w:r>
      <w:r w:rsidR="00A8386B">
        <w:br w:type="page"/>
      </w:r>
    </w:p>
    <w:p w:rsidR="00F20701" w:rsidRDefault="00F20701" w:rsidP="003A480A">
      <w:pPr>
        <w:pStyle w:val="Heading4"/>
      </w:pPr>
      <w:bookmarkStart w:id="547" w:name="_Toc520220772"/>
      <w:r>
        <w:t>Quantification of individual lab</w:t>
      </w:r>
      <w:r w:rsidR="00093C67">
        <w:t>oratory</w:t>
      </w:r>
      <w:r>
        <w:t xml:space="preserve">-grown bacteria suspended in </w:t>
      </w:r>
      <w:commentRangeStart w:id="548"/>
      <w:del w:id="549" w:author="Shlomo Sela" w:date="2018-08-28T10:51:00Z">
        <w:r w:rsidDel="00093C67">
          <w:delText xml:space="preserve">double distilled Non-fluorescent </w:delText>
        </w:r>
      </w:del>
      <w:commentRangeEnd w:id="548"/>
      <w:r w:rsidR="005C17EE">
        <w:rPr>
          <w:rStyle w:val="CommentReference"/>
          <w:rFonts w:eastAsia="Calibri"/>
          <w:b w:val="0"/>
          <w:bCs w:val="0"/>
        </w:rPr>
        <w:commentReference w:id="548"/>
      </w:r>
      <w:r>
        <w:t xml:space="preserve">water </w:t>
      </w:r>
      <w:bookmarkEnd w:id="547"/>
    </w:p>
    <w:p w:rsidR="00F20701" w:rsidRDefault="00F20701" w:rsidP="00C22642">
      <w:r>
        <w:t xml:space="preserve">The tryptophan-like fluorescence (at excitation/emission of 275 and 362 nm respectively) of </w:t>
      </w:r>
      <w:r>
        <w:rPr>
          <w:i/>
          <w:iCs/>
        </w:rPr>
        <w:t>E. coli, B. subtilis</w:t>
      </w:r>
      <w:r>
        <w:t xml:space="preserve"> and </w:t>
      </w:r>
      <w:r>
        <w:rPr>
          <w:i/>
          <w:iCs/>
        </w:rPr>
        <w:t>P. aeruginosa</w:t>
      </w:r>
      <w:r>
        <w:t xml:space="preserve"> in </w:t>
      </w:r>
      <w:commentRangeStart w:id="550"/>
      <w:commentRangeStart w:id="551"/>
      <w:r>
        <w:t>high-purity non-fluor</w:t>
      </w:r>
      <w:commentRangeEnd w:id="550"/>
      <w:r w:rsidR="00093C67">
        <w:rPr>
          <w:rStyle w:val="CommentReference"/>
          <w:rFonts w:eastAsia="Calibri"/>
        </w:rPr>
        <w:commentReference w:id="550"/>
      </w:r>
      <w:commentRangeEnd w:id="551"/>
      <w:r w:rsidR="005C17EE">
        <w:rPr>
          <w:rStyle w:val="CommentReference"/>
          <w:rFonts w:eastAsia="Calibri"/>
        </w:rPr>
        <w:commentReference w:id="551"/>
      </w:r>
      <w:r>
        <w:t>escent water was plotted against the</w:t>
      </w:r>
      <w:r w:rsidR="00093C67">
        <w:t>ir</w:t>
      </w:r>
      <w:r>
        <w:t xml:space="preserve"> concentration (in CFU/ml) in</w:t>
      </w:r>
      <w:r w:rsidR="00A77C98">
        <w:t xml:space="preserve"> </w:t>
      </w:r>
      <w:r w:rsidR="00A77C98">
        <w:fldChar w:fldCharType="begin"/>
      </w:r>
      <w:r w:rsidR="00A77C98">
        <w:instrText xml:space="preserve"> REF _Ref522803566 \h </w:instrText>
      </w:r>
      <w:r w:rsidR="00A77C98">
        <w:fldChar w:fldCharType="separate"/>
      </w:r>
      <w:r w:rsidR="00A77C98">
        <w:t xml:space="preserve">Figure </w:t>
      </w:r>
      <w:r w:rsidR="00A77C98">
        <w:rPr>
          <w:noProof/>
        </w:rPr>
        <w:t>10</w:t>
      </w:r>
      <w:r w:rsidR="00A77C98">
        <w:fldChar w:fldCharType="end"/>
      </w:r>
      <w:r>
        <w:t xml:space="preserve">. The log concentration given as -1 is assigned to zero CFU/ml value. </w:t>
      </w:r>
      <w:r w:rsidR="00A77C98">
        <w:t>T</w:t>
      </w:r>
      <w:r>
        <w:t>he detection thresholds of the emission measurements at single excitation/emission wavelength pair in detecting different bacterial species</w:t>
      </w:r>
      <w:r w:rsidR="00A77C98">
        <w:t xml:space="preserve"> are marked in </w:t>
      </w:r>
      <w:r w:rsidR="00A77C98">
        <w:fldChar w:fldCharType="begin"/>
      </w:r>
      <w:r w:rsidR="00A77C98">
        <w:instrText xml:space="preserve"> REF _Ref522803566 \h </w:instrText>
      </w:r>
      <w:r w:rsidR="00A77C98">
        <w:fldChar w:fldCharType="separate"/>
      </w:r>
      <w:r w:rsidR="00A77C98">
        <w:t xml:space="preserve">Figure </w:t>
      </w:r>
      <w:r w:rsidR="00A77C98">
        <w:rPr>
          <w:noProof/>
        </w:rPr>
        <w:t>10</w:t>
      </w:r>
      <w:r w:rsidR="00A77C98">
        <w:fldChar w:fldCharType="end"/>
      </w:r>
      <w:r>
        <w:t xml:space="preserve">.  </w:t>
      </w:r>
      <w:r w:rsidR="00093C67">
        <w:t>S</w:t>
      </w:r>
      <w:r>
        <w:t xml:space="preserve">ignificance </w:t>
      </w:r>
      <w:r w:rsidR="00093C67">
        <w:t xml:space="preserve">was </w:t>
      </w:r>
      <w:r>
        <w:t xml:space="preserve">tested using a Wilcoxon non-parametric test, since the variances are not equal according to Levene's test. The differences in </w:t>
      </w:r>
      <w:r w:rsidRPr="00696058">
        <w:t>fluorescenc</w:t>
      </w:r>
      <w:r w:rsidRPr="003B0367">
        <w:t>e</w:t>
      </w:r>
      <w:r>
        <w:t xml:space="preserve"> can only be observed when bacterial concentration reached 10</w:t>
      </w:r>
      <w:r w:rsidRPr="003B0367">
        <w:rPr>
          <w:vertAlign w:val="superscript"/>
        </w:rPr>
        <w:t>3</w:t>
      </w:r>
      <w:r>
        <w:t>-10</w:t>
      </w:r>
      <w:r w:rsidRPr="003B0367">
        <w:rPr>
          <w:vertAlign w:val="superscript"/>
        </w:rPr>
        <w:t>4</w:t>
      </w:r>
      <w:r w:rsidR="00EA16FF">
        <w:t>,</w:t>
      </w:r>
      <w:r>
        <w:t xml:space="preserve"> which is roughly 0.15 </w:t>
      </w:r>
      <w:commentRangeStart w:id="552"/>
      <w:commentRangeStart w:id="553"/>
      <w:r>
        <w:t xml:space="preserve">Raman units </w:t>
      </w:r>
      <w:commentRangeEnd w:id="552"/>
      <w:r w:rsidR="00093C67">
        <w:rPr>
          <w:rStyle w:val="CommentReference"/>
          <w:rFonts w:eastAsia="Calibri"/>
        </w:rPr>
        <w:commentReference w:id="552"/>
      </w:r>
      <w:commentRangeEnd w:id="553"/>
      <w:r w:rsidR="005C17EE">
        <w:rPr>
          <w:rStyle w:val="CommentReference"/>
          <w:rFonts w:eastAsia="Calibri"/>
        </w:rPr>
        <w:commentReference w:id="553"/>
      </w:r>
      <w:r>
        <w:t xml:space="preserve">or the equivalent of ~ 3 ppb of tryptophan calculated using </w:t>
      </w:r>
      <w:r>
        <w:fldChar w:fldCharType="begin"/>
      </w:r>
      <w:r>
        <w:instrText xml:space="preserve"> REF _Ref520646809 \h </w:instrText>
      </w:r>
      <w:r>
        <w:fldChar w:fldCharType="separate"/>
      </w:r>
      <w:r w:rsidR="00A77C98">
        <w:t xml:space="preserve">Equation </w:t>
      </w:r>
      <w:r w:rsidR="00A77C98">
        <w:rPr>
          <w:noProof/>
        </w:rPr>
        <w:t>3</w:t>
      </w:r>
      <w:r>
        <w:fldChar w:fldCharType="end"/>
      </w:r>
      <w:r>
        <w:t xml:space="preserve"> (</w:t>
      </w:r>
      <w:r w:rsidR="00A77C98">
        <w:fldChar w:fldCharType="begin"/>
      </w:r>
      <w:r w:rsidR="00A77C98">
        <w:instrText xml:space="preserve"> REF _Ref522803566 \h </w:instrText>
      </w:r>
      <w:r w:rsidR="00A77C98">
        <w:fldChar w:fldCharType="separate"/>
      </w:r>
      <w:r w:rsidR="00A77C98">
        <w:t xml:space="preserve">Figure </w:t>
      </w:r>
      <w:r w:rsidR="00A77C98">
        <w:rPr>
          <w:noProof/>
        </w:rPr>
        <w:t>10</w:t>
      </w:r>
      <w:r w:rsidR="00A77C98">
        <w:fldChar w:fldCharType="end"/>
      </w:r>
      <w:r>
        <w:t xml:space="preserve">). </w:t>
      </w:r>
    </w:p>
    <w:p w:rsidR="00F20701" w:rsidRDefault="00CB5234" w:rsidP="007F0F28">
      <w:r>
        <w:rPr>
          <w:noProof/>
          <w:lang w:eastAsia="en-US"/>
        </w:rPr>
        <mc:AlternateContent>
          <mc:Choice Requires="wpg">
            <w:drawing>
              <wp:anchor distT="0" distB="0" distL="114300" distR="114300" simplePos="0" relativeHeight="251648512" behindDoc="0" locked="0" layoutInCell="1" allowOverlap="1" wp14:anchorId="0722D9B7" wp14:editId="229649FD">
                <wp:simplePos x="0" y="0"/>
                <wp:positionH relativeFrom="margin">
                  <wp:posOffset>240303</wp:posOffset>
                </wp:positionH>
                <wp:positionV relativeFrom="paragraph">
                  <wp:posOffset>78685</wp:posOffset>
                </wp:positionV>
                <wp:extent cx="5335722" cy="4354830"/>
                <wp:effectExtent l="0" t="0" r="0" b="7620"/>
                <wp:wrapTopAndBottom/>
                <wp:docPr id="161" name="Group 161"/>
                <wp:cNvGraphicFramePr/>
                <a:graphic xmlns:a="http://schemas.openxmlformats.org/drawingml/2006/main">
                  <a:graphicData uri="http://schemas.microsoft.com/office/word/2010/wordprocessingGroup">
                    <wpg:wgp>
                      <wpg:cNvGrpSpPr/>
                      <wpg:grpSpPr>
                        <a:xfrm>
                          <a:off x="0" y="0"/>
                          <a:ext cx="5335722" cy="4354830"/>
                          <a:chOff x="-17260" y="-844544"/>
                          <a:chExt cx="5336854" cy="4355514"/>
                        </a:xfrm>
                      </wpg:grpSpPr>
                      <pic:pic xmlns:pic="http://schemas.openxmlformats.org/drawingml/2006/picture">
                        <pic:nvPicPr>
                          <pic:cNvPr id="162" name="Picture 16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7260" y="-844544"/>
                            <a:ext cx="5274310" cy="3345180"/>
                          </a:xfrm>
                          <a:prstGeom prst="rect">
                            <a:avLst/>
                          </a:prstGeom>
                        </pic:spPr>
                      </pic:pic>
                      <wpg:grpSp>
                        <wpg:cNvPr id="163" name="Group 163"/>
                        <wpg:cNvGrpSpPr/>
                        <wpg:grpSpPr>
                          <a:xfrm>
                            <a:off x="51152" y="-665580"/>
                            <a:ext cx="5268442" cy="4176550"/>
                            <a:chOff x="43835" y="-570574"/>
                            <a:chExt cx="5268832" cy="4177122"/>
                          </a:xfrm>
                        </wpg:grpSpPr>
                        <wpg:grpSp>
                          <wpg:cNvPr id="164" name="Group 164"/>
                          <wpg:cNvGrpSpPr/>
                          <wpg:grpSpPr>
                            <a:xfrm>
                              <a:off x="1006976" y="-570574"/>
                              <a:ext cx="4197951" cy="2234901"/>
                              <a:chOff x="1006976" y="-570574"/>
                              <a:chExt cx="4197951" cy="2234901"/>
                            </a:xfrm>
                          </wpg:grpSpPr>
                          <wps:wsp>
                            <wps:cNvPr id="165" name="Text Box 165"/>
                            <wps:cNvSpPr txBox="1"/>
                            <wps:spPr>
                              <a:xfrm>
                                <a:off x="1460724" y="-341145"/>
                                <a:ext cx="262909" cy="260386"/>
                              </a:xfrm>
                              <a:prstGeom prst="rect">
                                <a:avLst/>
                              </a:prstGeom>
                              <a:noFill/>
                              <a:ln w="6350">
                                <a:noFill/>
                              </a:ln>
                            </wps:spPr>
                            <wps:txbx>
                              <w:txbxContent>
                                <w:p w:rsidR="00C319FA" w:rsidRPr="00073626" w:rsidRDefault="00C319FA"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166" name="Text Box 166"/>
                            <wps:cNvSpPr txBox="1"/>
                            <wps:spPr>
                              <a:xfrm>
                                <a:off x="2845822" y="1277273"/>
                                <a:ext cx="262909" cy="260386"/>
                              </a:xfrm>
                              <a:prstGeom prst="rect">
                                <a:avLst/>
                              </a:prstGeom>
                              <a:noFill/>
                              <a:ln w="6350">
                                <a:noFill/>
                              </a:ln>
                            </wps:spPr>
                            <wps:txbx>
                              <w:txbxContent>
                                <w:p w:rsidR="00C319FA" w:rsidRPr="00073626" w:rsidRDefault="00C319FA"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167" name="Text Box 167"/>
                            <wps:cNvSpPr txBox="1"/>
                            <wps:spPr>
                              <a:xfrm>
                                <a:off x="4942018" y="-570574"/>
                                <a:ext cx="262909" cy="260386"/>
                              </a:xfrm>
                              <a:prstGeom prst="rect">
                                <a:avLst/>
                              </a:prstGeom>
                              <a:noFill/>
                              <a:ln w="6350">
                                <a:noFill/>
                              </a:ln>
                            </wps:spPr>
                            <wps:txbx>
                              <w:txbxContent>
                                <w:p w:rsidR="00C319FA" w:rsidRPr="00073626" w:rsidRDefault="00C319FA"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169" name="Text Box 169"/>
                            <wps:cNvSpPr txBox="1"/>
                            <wps:spPr>
                              <a:xfrm>
                                <a:off x="3089941" y="1270406"/>
                                <a:ext cx="262909" cy="260386"/>
                              </a:xfrm>
                              <a:prstGeom prst="rect">
                                <a:avLst/>
                              </a:prstGeom>
                              <a:noFill/>
                              <a:ln w="6350">
                                <a:noFill/>
                              </a:ln>
                            </wps:spPr>
                            <wps:txbx>
                              <w:txbxContent>
                                <w:p w:rsidR="00C319FA" w:rsidRPr="00073626" w:rsidRDefault="00C319FA"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170" name="Text Box 170"/>
                            <wps:cNvSpPr txBox="1"/>
                            <wps:spPr>
                              <a:xfrm>
                                <a:off x="1238126" y="1240497"/>
                                <a:ext cx="262909" cy="260386"/>
                              </a:xfrm>
                              <a:prstGeom prst="rect">
                                <a:avLst/>
                              </a:prstGeom>
                              <a:noFill/>
                              <a:ln w="6350">
                                <a:noFill/>
                              </a:ln>
                            </wps:spPr>
                            <wps:txbx>
                              <w:txbxContent>
                                <w:p w:rsidR="00C319FA" w:rsidRPr="00073626" w:rsidRDefault="00C319FA"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171" name="Text Box 171"/>
                            <wps:cNvSpPr txBox="1"/>
                            <wps:spPr>
                              <a:xfrm>
                                <a:off x="1006976" y="1243214"/>
                                <a:ext cx="262909" cy="260386"/>
                              </a:xfrm>
                              <a:prstGeom prst="rect">
                                <a:avLst/>
                              </a:prstGeom>
                              <a:noFill/>
                              <a:ln w="6350">
                                <a:noFill/>
                              </a:ln>
                            </wps:spPr>
                            <wps:txbx>
                              <w:txbxContent>
                                <w:p w:rsidR="00C319FA" w:rsidRPr="00073626" w:rsidRDefault="00C319FA"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172" name="Text Box 172"/>
                            <wps:cNvSpPr txBox="1"/>
                            <wps:spPr>
                              <a:xfrm>
                                <a:off x="4706318" y="1403937"/>
                                <a:ext cx="262909" cy="260386"/>
                              </a:xfrm>
                              <a:prstGeom prst="rect">
                                <a:avLst/>
                              </a:prstGeom>
                              <a:noFill/>
                              <a:ln w="6350">
                                <a:noFill/>
                              </a:ln>
                            </wps:spPr>
                            <wps:txbx>
                              <w:txbxContent>
                                <w:p w:rsidR="00C319FA" w:rsidRPr="00073626" w:rsidRDefault="00C319FA" w:rsidP="007F0F28">
                                  <w:pPr>
                                    <w:spacing w:before="0"/>
                                    <w:rPr>
                                      <w:b/>
                                      <w:bCs/>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173" name="Text Box 173"/>
                            <wps:cNvSpPr txBox="1"/>
                            <wps:spPr>
                              <a:xfrm>
                                <a:off x="4502803" y="1403941"/>
                                <a:ext cx="262909" cy="260386"/>
                              </a:xfrm>
                              <a:prstGeom prst="rect">
                                <a:avLst/>
                              </a:prstGeom>
                              <a:noFill/>
                              <a:ln w="6350">
                                <a:noFill/>
                              </a:ln>
                            </wps:spPr>
                            <wps:txbx>
                              <w:txbxContent>
                                <w:p w:rsidR="00C319FA" w:rsidRPr="00073626" w:rsidRDefault="00C319FA"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grpSp>
                        <wps:wsp>
                          <wps:cNvPr id="174" name="Text Box 174"/>
                          <wps:cNvSpPr txBox="1"/>
                          <wps:spPr>
                            <a:xfrm>
                              <a:off x="43835" y="2654403"/>
                              <a:ext cx="5268832" cy="952145"/>
                            </a:xfrm>
                            <a:prstGeom prst="rect">
                              <a:avLst/>
                            </a:prstGeom>
                            <a:solidFill>
                              <a:prstClr val="white"/>
                            </a:solidFill>
                            <a:ln>
                              <a:noFill/>
                            </a:ln>
                          </wps:spPr>
                          <wps:txbx>
                            <w:txbxContent>
                              <w:p w:rsidR="00C319FA" w:rsidRPr="004906F8" w:rsidRDefault="00C319FA" w:rsidP="001F0186">
                                <w:pPr>
                                  <w:pStyle w:val="Caption"/>
                                  <w:rPr>
                                    <w:noProof/>
                                  </w:rPr>
                                </w:pPr>
                                <w:bookmarkStart w:id="554" w:name="_Ref522803566"/>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bookmarkEnd w:id="554"/>
                                <w:ins w:id="555" w:author="Shlomo Sela" w:date="2018-09-04T12:54:00Z">
                                  <w:r w:rsidR="00CB5234">
                                    <w:rPr>
                                      <w:noProof/>
                                    </w:rPr>
                                    <w:t>.</w:t>
                                  </w:r>
                                </w:ins>
                                <w:r>
                                  <w:rPr>
                                    <w:noProof/>
                                  </w:rPr>
                                  <w:t xml:space="preserve"> </w:t>
                                </w:r>
                                <w:r w:rsidRPr="006D2020">
                                  <w:rPr>
                                    <w:noProof/>
                                  </w:rPr>
                                  <w:t>F</w:t>
                                </w:r>
                                <w:r w:rsidRPr="000756CE">
                                  <w:rPr>
                                    <w:noProof/>
                                  </w:rPr>
                                  <w:t>luorescence</w:t>
                                </w:r>
                                <w:r>
                                  <w:rPr>
                                    <w:noProof/>
                                  </w:rPr>
                                  <w:t xml:space="preserve"> measurements at excitation-emission of 275-362 nm correlated with specific bacterial species. Bacterial concentration of </w:t>
                                </w:r>
                                <w:ins w:id="556" w:author="Shlomo Sela" w:date="2018-08-28T11:01:00Z">
                                  <w:r>
                                    <w:rPr>
                                      <w:noProof/>
                                    </w:rPr>
                                    <w:t xml:space="preserve">log10 </w:t>
                                  </w:r>
                                </w:ins>
                                <w:r>
                                  <w:rPr>
                                    <w:noProof/>
                                  </w:rPr>
                                  <w:t>(-1) means 0 CFU/ml. Astri</w:t>
                                </w:r>
                                <w:ins w:id="557" w:author="Shlomo Sela" w:date="2018-08-28T15:09:00Z">
                                  <w:r>
                                    <w:rPr>
                                      <w:noProof/>
                                    </w:rPr>
                                    <w:t>sk</w:t>
                                  </w:r>
                                </w:ins>
                                <w:del w:id="558" w:author="Shlomo Sela" w:date="2018-08-28T15:09:00Z">
                                  <w:r w:rsidDel="00237C09">
                                    <w:rPr>
                                      <w:noProof/>
                                    </w:rPr>
                                    <w:delText>xe</w:delText>
                                  </w:r>
                                </w:del>
                                <w:r>
                                  <w:rPr>
                                    <w:noProof/>
                                  </w:rPr>
                                  <w:t xml:space="preserve">s mean significant differenct according to a Wilcoxon test, p&lt;0.01. </w:t>
                                </w:r>
                                <w:r w:rsidRPr="00C22642">
                                  <w:rPr>
                                    <w:noProof/>
                                    <w:highlight w:val="yellow"/>
                                    <w:rPrChange w:id="559" w:author="Shlomo Sela" w:date="2018-08-28T11:02:00Z">
                                      <w:rPr>
                                        <w:noProof/>
                                      </w:rPr>
                                    </w:rPrChange>
                                  </w:rPr>
                                  <w:t>n indicated at the top</w:t>
                                </w:r>
                                <w:r>
                                  <w:rPr>
                                    <w:noProof/>
                                  </w:rPr>
                                  <w:t xml:space="preserve">. Bacterial </w:t>
                                </w:r>
                                <w:r w:rsidRPr="00C22642">
                                  <w:rPr>
                                    <w:noProof/>
                                    <w:highlight w:val="yellow"/>
                                    <w:rPrChange w:id="560" w:author="Shlomo Sela" w:date="2018-08-28T11:03:00Z">
                                      <w:rPr>
                                        <w:noProof/>
                                      </w:rPr>
                                    </w:rPrChange>
                                  </w:rPr>
                                  <w:t>concentration class means</w:t>
                                </w:r>
                                <w:r>
                                  <w:rPr>
                                    <w:noProof/>
                                  </w:rPr>
                                  <w:t xml:space="preserve"> the all measurements were rounded to nearest class (i</w:t>
                                </w:r>
                                <w:ins w:id="561" w:author="Shlomo Sela" w:date="2018-08-28T11:02:00Z">
                                  <w:r>
                                    <w:rPr>
                                      <w:noProof/>
                                    </w:rPr>
                                    <w:t>.</w:t>
                                  </w:r>
                                </w:ins>
                                <w:r>
                                  <w:rPr>
                                    <w:noProof/>
                                  </w:rPr>
                                  <w:t>e</w:t>
                                </w:r>
                                <w:ins w:id="562" w:author="Shlomo Sela" w:date="2018-08-28T11:02:00Z">
                                  <w:r>
                                    <w:rPr>
                                      <w:noProof/>
                                    </w:rPr>
                                    <w:t>.,</w:t>
                                  </w:r>
                                </w:ins>
                                <w:r>
                                  <w:rPr>
                                    <w:noProof/>
                                  </w:rPr>
                                  <w:t xml:space="preserve"> 1,2,5 CFU/ml regarded as 1) for convenience. Box plots shows the middle quantiles in box, with whiskers for bottom and top values. The crosshairs in the whiskers signify the 90% mark. </w:t>
                                </w:r>
                                <w:ins w:id="563" w:author="Shlomo Sela" w:date="2018-09-04T12:53:00Z">
                                  <w:r w:rsidR="00CB5234" w:rsidRPr="00CB5234">
                                    <w:rPr>
                                      <w:noProof/>
                                      <w:highlight w:val="yellow"/>
                                      <w:rPrChange w:id="564" w:author="Shlomo Sela" w:date="2018-09-04T12:54:00Z">
                                        <w:rPr>
                                          <w:noProof/>
                                        </w:rPr>
                                      </w:rPrChange>
                                    </w:rPr>
                                    <w:t>Dots</w:t>
                                  </w:r>
                                  <w:r w:rsidR="00CB5234">
                                    <w:rPr>
                                      <w:noProof/>
                                    </w:rPr>
                                    <w:t>/</w:t>
                                  </w:r>
                                </w:ins>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722D9B7" id="Group 161" o:spid="_x0000_s1120" style="position:absolute;left:0;text-align:left;margin-left:18.9pt;margin-top:6.2pt;width:420.15pt;height:342.9pt;z-index:251648512;mso-position-horizontal-relative:margin;mso-width-relative:margin;mso-height-relative:margin" coordorigin="-172,-8445" coordsize="53368,43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">
                <v:shape id="Picture 162" o:spid="_x0000_s1121" type="#_x0000_t75" style="position:absolute;left:-172;top:-8445;width:52742;height:33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">
                  <v:imagedata r:id="rId37" o:title=""/>
                  <v:path arrowok="t"/>
                </v:shape>
                <v:group id="Group 163" o:spid="_x0000_s1122" style="position:absolute;left:511;top:-6655;width:52684;height:41764" coordorigin="438,-5705" coordsize="52688,41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group id="Group 164" o:spid="_x0000_s1123" style="position:absolute;left:10069;top:-5705;width:41980;height:22348" coordorigin="10069,-5705" coordsize="41979,2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Text Box 165" o:spid="_x0000_s1124" type="#_x0000_t202" style="position:absolute;left:14607;top:-3411;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" filled="f" stroked="f" strokeweight=".5pt">
                      <v:textbox>
                        <w:txbxContent>
                          <w:p w:rsidR="00C319FA" w:rsidRPr="00073626" w:rsidRDefault="00C319FA" w:rsidP="007F0F28">
                            <w:pPr>
                              <w:spacing w:before="0"/>
                              <w:rPr>
                                <w:b/>
                                <w:bCs/>
                                <w:sz w:val="32"/>
                                <w:szCs w:val="32"/>
                              </w:rPr>
                            </w:pPr>
                            <w:r w:rsidRPr="00073626">
                              <w:rPr>
                                <w:rFonts w:hint="cs"/>
                                <w:b/>
                                <w:bCs/>
                                <w:sz w:val="32"/>
                                <w:szCs w:val="32"/>
                                <w:rtl/>
                              </w:rPr>
                              <w:t>*</w:t>
                            </w:r>
                          </w:p>
                        </w:txbxContent>
                      </v:textbox>
                    </v:shape>
                    <v:shape id="Text Box 166" o:spid="_x0000_s1125" type="#_x0000_t202" style="position:absolute;left:28458;top:12772;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" filled="f" stroked="f" strokeweight=".5pt">
                      <v:textbox>
                        <w:txbxContent>
                          <w:p w:rsidR="00C319FA" w:rsidRPr="00073626" w:rsidRDefault="00C319FA" w:rsidP="007F0F28">
                            <w:pPr>
                              <w:spacing w:before="0"/>
                              <w:rPr>
                                <w:b/>
                                <w:bCs/>
                                <w:sz w:val="32"/>
                                <w:szCs w:val="32"/>
                              </w:rPr>
                            </w:pPr>
                            <w:r w:rsidRPr="00073626">
                              <w:rPr>
                                <w:rFonts w:hint="cs"/>
                                <w:b/>
                                <w:bCs/>
                                <w:sz w:val="32"/>
                                <w:szCs w:val="32"/>
                                <w:rtl/>
                              </w:rPr>
                              <w:t>*</w:t>
                            </w:r>
                          </w:p>
                        </w:txbxContent>
                      </v:textbox>
                    </v:shape>
                    <v:shape id="Text Box 167" o:spid="_x0000_s1126" type="#_x0000_t202" style="position:absolute;left:49420;top:-5705;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" filled="f" stroked="f" strokeweight=".5pt">
                      <v:textbox>
                        <w:txbxContent>
                          <w:p w:rsidR="00C319FA" w:rsidRPr="00073626" w:rsidRDefault="00C319FA" w:rsidP="007F0F28">
                            <w:pPr>
                              <w:spacing w:before="0"/>
                              <w:rPr>
                                <w:b/>
                                <w:bCs/>
                                <w:sz w:val="32"/>
                                <w:szCs w:val="32"/>
                              </w:rPr>
                            </w:pPr>
                            <w:r w:rsidRPr="00073626">
                              <w:rPr>
                                <w:rFonts w:hint="cs"/>
                                <w:b/>
                                <w:bCs/>
                                <w:sz w:val="32"/>
                                <w:szCs w:val="32"/>
                                <w:rtl/>
                              </w:rPr>
                              <w:t>*</w:t>
                            </w:r>
                          </w:p>
                        </w:txbxContent>
                      </v:textbox>
                    </v:shape>
                    <v:shape id="Text Box 169" o:spid="_x0000_s1127" type="#_x0000_t202" style="position:absolute;left:30899;top:12704;width:2629;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" filled="f" stroked="f" strokeweight=".5pt">
                      <v:textbox>
                        <w:txbxContent>
                          <w:p w:rsidR="00C319FA" w:rsidRPr="00073626" w:rsidRDefault="00C319FA" w:rsidP="007F0F28">
                            <w:pPr>
                              <w:spacing w:before="0"/>
                              <w:rPr>
                                <w:b/>
                                <w:bCs/>
                                <w:sz w:val="32"/>
                                <w:szCs w:val="32"/>
                              </w:rPr>
                            </w:pPr>
                            <w:r w:rsidRPr="00073626">
                              <w:rPr>
                                <w:rFonts w:hint="cs"/>
                                <w:b/>
                                <w:bCs/>
                                <w:sz w:val="32"/>
                                <w:szCs w:val="32"/>
                                <w:rtl/>
                              </w:rPr>
                              <w:t>*</w:t>
                            </w:r>
                          </w:p>
                        </w:txbxContent>
                      </v:textbox>
                    </v:shape>
                    <v:shape id="Text Box 170" o:spid="_x0000_s1128" type="#_x0000_t202" style="position:absolute;left:12381;top:12404;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" filled="f" stroked="f" strokeweight=".5pt">
                      <v:textbox>
                        <w:txbxContent>
                          <w:p w:rsidR="00C319FA" w:rsidRPr="00073626" w:rsidRDefault="00C319FA" w:rsidP="007F0F28">
                            <w:pPr>
                              <w:spacing w:before="0"/>
                              <w:rPr>
                                <w:b/>
                                <w:bCs/>
                                <w:sz w:val="32"/>
                                <w:szCs w:val="32"/>
                              </w:rPr>
                            </w:pPr>
                            <w:r w:rsidRPr="00073626">
                              <w:rPr>
                                <w:rFonts w:hint="cs"/>
                                <w:b/>
                                <w:bCs/>
                                <w:sz w:val="32"/>
                                <w:szCs w:val="32"/>
                                <w:rtl/>
                              </w:rPr>
                              <w:t>*</w:t>
                            </w:r>
                          </w:p>
                        </w:txbxContent>
                      </v:textbox>
                    </v:shape>
                    <v:shape id="Text Box 171" o:spid="_x0000_s1129" type="#_x0000_t202" style="position:absolute;left:10069;top:12432;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" filled="f" stroked="f" strokeweight=".5pt">
                      <v:textbox>
                        <w:txbxContent>
                          <w:p w:rsidR="00C319FA" w:rsidRPr="00073626" w:rsidRDefault="00C319FA" w:rsidP="007F0F28">
                            <w:pPr>
                              <w:spacing w:before="0"/>
                              <w:rPr>
                                <w:b/>
                                <w:bCs/>
                                <w:sz w:val="32"/>
                                <w:szCs w:val="32"/>
                              </w:rPr>
                            </w:pPr>
                            <w:r w:rsidRPr="00073626">
                              <w:rPr>
                                <w:rFonts w:hint="cs"/>
                                <w:b/>
                                <w:bCs/>
                                <w:sz w:val="32"/>
                                <w:szCs w:val="32"/>
                                <w:rtl/>
                              </w:rPr>
                              <w:t>*</w:t>
                            </w:r>
                          </w:p>
                        </w:txbxContent>
                      </v:textbox>
                    </v:shape>
                    <v:shape id="Text Box 172" o:spid="_x0000_s1130" type="#_x0000_t202" style="position:absolute;left:47063;top:14039;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" filled="f" stroked="f" strokeweight=".5pt">
                      <v:textbox>
                        <w:txbxContent>
                          <w:p w:rsidR="00C319FA" w:rsidRPr="00073626" w:rsidRDefault="00C319FA" w:rsidP="007F0F28">
                            <w:pPr>
                              <w:spacing w:before="0"/>
                              <w:rPr>
                                <w:b/>
                                <w:bCs/>
                              </w:rPr>
                            </w:pPr>
                            <w:r w:rsidRPr="00073626">
                              <w:rPr>
                                <w:rFonts w:hint="cs"/>
                                <w:b/>
                                <w:bCs/>
                                <w:sz w:val="32"/>
                                <w:szCs w:val="32"/>
                                <w:rtl/>
                              </w:rPr>
                              <w:t>*</w:t>
                            </w:r>
                          </w:p>
                        </w:txbxContent>
                      </v:textbox>
                    </v:shape>
                    <v:shape id="Text Box 173" o:spid="_x0000_s1131" type="#_x0000_t202" style="position:absolute;left:45028;top:14039;width:26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T+d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vwzh9ky6QE7+AAAA//8DAFBLAQItABQABgAIAAAAIQDb4fbL7gAAAIUBAAATAAAAAAAAAAAA&#10;AAAAAAAAAABbQ29udGVudF9UeXBlc10ueG1sUEsBAi0AFAAGAAgAAAAhAFr0LFu/AAAAFQEAAAsA&#10;AAAAAAAAAAAAAAAAHwEAAF9yZWxzLy5yZWxzUEsBAi0AFAAGAAgAAAAhANSBP53EAAAA3AAAAA8A&#10;AAAAAAAAAAAAAAAABwIAAGRycy9kb3ducmV2LnhtbFBLBQYAAAAAAwADALcAAAD4AgAAAAA=&#10;" filled="f" stroked="f" strokeweight=".5pt">
                      <v:textbox>
                        <w:txbxContent>
                          <w:p w:rsidR="00C319FA" w:rsidRPr="00073626" w:rsidRDefault="00C319FA" w:rsidP="007F0F28">
                            <w:pPr>
                              <w:spacing w:before="0"/>
                              <w:rPr>
                                <w:b/>
                                <w:bCs/>
                                <w:sz w:val="32"/>
                                <w:szCs w:val="32"/>
                              </w:rPr>
                            </w:pPr>
                            <w:r w:rsidRPr="00073626">
                              <w:rPr>
                                <w:rFonts w:hint="cs"/>
                                <w:b/>
                                <w:bCs/>
                                <w:sz w:val="32"/>
                                <w:szCs w:val="32"/>
                                <w:rtl/>
                              </w:rPr>
                              <w:t>*</w:t>
                            </w:r>
                          </w:p>
                        </w:txbxContent>
                      </v:textbox>
                    </v:shape>
                  </v:group>
                  <v:shape id="Text Box 174" o:spid="_x0000_s1132" type="#_x0000_t202" style="position:absolute;left:438;top:26544;width:52688;height:9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" stroked="f">
                    <v:textbox style="mso-fit-shape-to-text:t" inset="0,0,0,0">
                      <w:txbxContent>
                        <w:p w:rsidR="00C319FA" w:rsidRPr="004906F8" w:rsidRDefault="00C319FA" w:rsidP="001F0186">
                          <w:pPr>
                            <w:pStyle w:val="Caption"/>
                            <w:rPr>
                              <w:noProof/>
                            </w:rPr>
                          </w:pPr>
                          <w:bookmarkStart w:id="565" w:name="_Ref522803566"/>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bookmarkEnd w:id="565"/>
                          <w:ins w:id="566" w:author="Shlomo Sela" w:date="2018-09-04T12:54:00Z">
                            <w:r w:rsidR="00CB5234">
                              <w:rPr>
                                <w:noProof/>
                              </w:rPr>
                              <w:t>.</w:t>
                            </w:r>
                          </w:ins>
                          <w:r>
                            <w:rPr>
                              <w:noProof/>
                            </w:rPr>
                            <w:t xml:space="preserve"> </w:t>
                          </w:r>
                          <w:r w:rsidRPr="006D2020">
                            <w:rPr>
                              <w:noProof/>
                            </w:rPr>
                            <w:t>F</w:t>
                          </w:r>
                          <w:r w:rsidRPr="000756CE">
                            <w:rPr>
                              <w:noProof/>
                            </w:rPr>
                            <w:t>luorescence</w:t>
                          </w:r>
                          <w:r>
                            <w:rPr>
                              <w:noProof/>
                            </w:rPr>
                            <w:t xml:space="preserve"> measurements at excitation-emission of 275-362 nm correlated with specific bacterial species. Bacterial concentration of </w:t>
                          </w:r>
                          <w:ins w:id="567" w:author="Shlomo Sela" w:date="2018-08-28T11:01:00Z">
                            <w:r>
                              <w:rPr>
                                <w:noProof/>
                              </w:rPr>
                              <w:t xml:space="preserve">log10 </w:t>
                            </w:r>
                          </w:ins>
                          <w:r>
                            <w:rPr>
                              <w:noProof/>
                            </w:rPr>
                            <w:t>(-1) means 0 CFU/ml. Astri</w:t>
                          </w:r>
                          <w:ins w:id="568" w:author="Shlomo Sela" w:date="2018-08-28T15:09:00Z">
                            <w:r>
                              <w:rPr>
                                <w:noProof/>
                              </w:rPr>
                              <w:t>sk</w:t>
                            </w:r>
                          </w:ins>
                          <w:del w:id="569" w:author="Shlomo Sela" w:date="2018-08-28T15:09:00Z">
                            <w:r w:rsidDel="00237C09">
                              <w:rPr>
                                <w:noProof/>
                              </w:rPr>
                              <w:delText>xe</w:delText>
                            </w:r>
                          </w:del>
                          <w:r>
                            <w:rPr>
                              <w:noProof/>
                            </w:rPr>
                            <w:t xml:space="preserve">s mean significant differenct according to a Wilcoxon test, p&lt;0.01. </w:t>
                          </w:r>
                          <w:r w:rsidRPr="00C22642">
                            <w:rPr>
                              <w:noProof/>
                              <w:highlight w:val="yellow"/>
                              <w:rPrChange w:id="570" w:author="Shlomo Sela" w:date="2018-08-28T11:02:00Z">
                                <w:rPr>
                                  <w:noProof/>
                                </w:rPr>
                              </w:rPrChange>
                            </w:rPr>
                            <w:t>n indicated at the top</w:t>
                          </w:r>
                          <w:r>
                            <w:rPr>
                              <w:noProof/>
                            </w:rPr>
                            <w:t xml:space="preserve">. Bacterial </w:t>
                          </w:r>
                          <w:r w:rsidRPr="00C22642">
                            <w:rPr>
                              <w:noProof/>
                              <w:highlight w:val="yellow"/>
                              <w:rPrChange w:id="571" w:author="Shlomo Sela" w:date="2018-08-28T11:03:00Z">
                                <w:rPr>
                                  <w:noProof/>
                                </w:rPr>
                              </w:rPrChange>
                            </w:rPr>
                            <w:t>concentration class means</w:t>
                          </w:r>
                          <w:r>
                            <w:rPr>
                              <w:noProof/>
                            </w:rPr>
                            <w:t xml:space="preserve"> the all measurements were rounded to nearest class (i</w:t>
                          </w:r>
                          <w:ins w:id="572" w:author="Shlomo Sela" w:date="2018-08-28T11:02:00Z">
                            <w:r>
                              <w:rPr>
                                <w:noProof/>
                              </w:rPr>
                              <w:t>.</w:t>
                            </w:r>
                          </w:ins>
                          <w:r>
                            <w:rPr>
                              <w:noProof/>
                            </w:rPr>
                            <w:t>e</w:t>
                          </w:r>
                          <w:ins w:id="573" w:author="Shlomo Sela" w:date="2018-08-28T11:02:00Z">
                            <w:r>
                              <w:rPr>
                                <w:noProof/>
                              </w:rPr>
                              <w:t>.,</w:t>
                            </w:r>
                          </w:ins>
                          <w:r>
                            <w:rPr>
                              <w:noProof/>
                            </w:rPr>
                            <w:t xml:space="preserve"> 1,2,5 CFU/ml regarded as 1) for convenience. Box plots shows the middle quantiles in box, with whiskers for bottom and top values. The crosshairs in the whiskers signify the 90% mark. </w:t>
                          </w:r>
                          <w:ins w:id="574" w:author="Shlomo Sela" w:date="2018-09-04T12:53:00Z">
                            <w:r w:rsidR="00CB5234" w:rsidRPr="00CB5234">
                              <w:rPr>
                                <w:noProof/>
                                <w:highlight w:val="yellow"/>
                                <w:rPrChange w:id="575" w:author="Shlomo Sela" w:date="2018-09-04T12:54:00Z">
                                  <w:rPr>
                                    <w:noProof/>
                                  </w:rPr>
                                </w:rPrChange>
                              </w:rPr>
                              <w:t>Dots</w:t>
                            </w:r>
                            <w:r w:rsidR="00CB5234">
                              <w:rPr>
                                <w:noProof/>
                              </w:rPr>
                              <w:t>/</w:t>
                            </w:r>
                          </w:ins>
                        </w:p>
                      </w:txbxContent>
                    </v:textbox>
                  </v:shape>
                </v:group>
                <w10:wrap type="topAndBottom" anchorx="margin"/>
              </v:group>
            </w:pict>
          </mc:Fallback>
        </mc:AlternateContent>
      </w:r>
      <w:r w:rsidR="00F20701">
        <w:t xml:space="preserve">This suggests that the studies using microbial detection at a single excitation/emission wavelength </w:t>
      </w:r>
      <w:commentRangeStart w:id="576"/>
      <w:r w:rsidR="00F20701">
        <w:t xml:space="preserve">and </w:t>
      </w:r>
      <w:commentRangeEnd w:id="576"/>
      <w:r w:rsidR="00C22642">
        <w:rPr>
          <w:rStyle w:val="CommentReference"/>
          <w:rFonts w:eastAsia="Calibri"/>
        </w:rPr>
        <w:commentReference w:id="576"/>
      </w:r>
      <w:r w:rsidR="00F20701">
        <w:t>claiming the detection limit equivalent to 1-3 ppb of tryptophan are capable of detecting bacteria at the ~</w:t>
      </w:r>
      <w:commentRangeStart w:id="577"/>
      <w:r w:rsidR="00F20701">
        <w:t>10</w:t>
      </w:r>
      <w:r w:rsidR="00F20701">
        <w:rPr>
          <w:vertAlign w:val="superscript"/>
        </w:rPr>
        <w:t>5</w:t>
      </w:r>
      <w:r w:rsidR="00F20701">
        <w:t xml:space="preserve"> CFU/ml level</w:t>
      </w:r>
      <w:commentRangeEnd w:id="577"/>
      <w:r w:rsidR="00C22642">
        <w:rPr>
          <w:rStyle w:val="CommentReference"/>
          <w:rFonts w:eastAsia="Calibri"/>
        </w:rPr>
        <w:commentReference w:id="577"/>
      </w:r>
      <w:r w:rsidR="00F20701">
        <w:t xml:space="preserve">. This detection limit seems to be insufficient to the requirements of Israeli Ministry of Health regulations </w:t>
      </w:r>
      <w:r w:rsidR="00F20701">
        <w:rPr>
          <w:noProof/>
        </w:rPr>
        <w:t>(2013)</w:t>
      </w:r>
      <w:r w:rsidR="00F20701">
        <w:t xml:space="preserve">, </w:t>
      </w:r>
      <w:ins w:id="578" w:author="Shlomo Sela" w:date="2018-08-28T11:13:00Z">
        <w:r w:rsidR="00D74822">
          <w:t>as well as to others</w:t>
        </w:r>
      </w:ins>
      <w:ins w:id="579" w:author="Shlomo Sela" w:date="2018-08-28T11:14:00Z">
        <w:r w:rsidR="00D74822">
          <w:t>'</w:t>
        </w:r>
      </w:ins>
      <w:ins w:id="580" w:author="Shlomo Sela" w:date="2018-08-28T11:13:00Z">
        <w:r w:rsidR="00D74822">
          <w:t xml:space="preserve"> (ref)</w:t>
        </w:r>
      </w:ins>
      <w:ins w:id="581" w:author="Shlomo Sela" w:date="2018-08-28T11:14:00Z">
        <w:r w:rsidR="00D74822">
          <w:t xml:space="preserve">, </w:t>
        </w:r>
      </w:ins>
      <w:r w:rsidR="00F20701">
        <w:t>but it could have implications, e.g.</w:t>
      </w:r>
      <w:ins w:id="582" w:author="Shlomo Sela" w:date="2018-08-28T11:14:00Z">
        <w:r w:rsidR="00D74822">
          <w:t>,</w:t>
        </w:r>
      </w:ins>
      <w:r w:rsidR="00F20701">
        <w:t xml:space="preserve"> in water, food, pharmaceutical and beverage industry for monitoring microbial contamination at a relatively early stage, and much earlier than most methods enable, using a quick, cheap fluorimeter. </w:t>
      </w:r>
    </w:p>
    <w:p w:rsidR="00E31A16" w:rsidRDefault="00E31A16">
      <w:pPr>
        <w:spacing w:before="0" w:after="160" w:line="259" w:lineRule="auto"/>
        <w:jc w:val="left"/>
        <w:rPr>
          <w:rFonts w:eastAsiaTheme="majorEastAsia"/>
          <w:b/>
          <w:bCs/>
        </w:rPr>
      </w:pPr>
      <w:r>
        <w:br w:type="page"/>
      </w:r>
    </w:p>
    <w:p w:rsidR="00F20701" w:rsidRDefault="00F20701" w:rsidP="007F0F28">
      <w:pPr>
        <w:pStyle w:val="Heading4"/>
      </w:pPr>
      <w:r>
        <w:t>Detection of heterotrophic bacteria in groundwater</w:t>
      </w:r>
    </w:p>
    <w:p w:rsidR="00F20701" w:rsidRDefault="00D74822" w:rsidP="003A480A">
      <w:r>
        <w:t>G</w:t>
      </w:r>
      <w:r w:rsidR="00F20701">
        <w:t>roundwater</w:t>
      </w:r>
      <w:r w:rsidR="00F20701" w:rsidRPr="006C254B">
        <w:t xml:space="preserve"> samples from </w:t>
      </w:r>
      <w:r w:rsidR="00BC73F1">
        <w:t>six</w:t>
      </w:r>
      <w:r w:rsidR="00F20701" w:rsidRPr="006C254B">
        <w:t xml:space="preserve"> </w:t>
      </w:r>
      <w:r w:rsidR="00F20701">
        <w:t>wells</w:t>
      </w:r>
      <w:r w:rsidR="00F20701" w:rsidRPr="006C254B">
        <w:t xml:space="preserve"> in Israel </w:t>
      </w:r>
      <w:r w:rsidR="00F20701">
        <w:t xml:space="preserve">were examined in the period </w:t>
      </w:r>
      <w:r w:rsidR="00F20701" w:rsidRPr="006C254B">
        <w:t xml:space="preserve">between July 2017 and </w:t>
      </w:r>
      <w:r w:rsidR="00F20701">
        <w:t>June 2018 by means of fluorescence spectroscopy. Over the entire sampling period, only 1 sample contained</w:t>
      </w:r>
      <w:r>
        <w:t xml:space="preserve"> HPC of</w:t>
      </w:r>
      <w:r w:rsidR="00F20701">
        <w:t xml:space="preserve"> &gt;1,000 CFU/ml. That sample was also the only one to contain </w:t>
      </w:r>
      <w:r w:rsidR="00F20701">
        <w:rPr>
          <w:i/>
          <w:iCs/>
        </w:rPr>
        <w:t xml:space="preserve">E. coli </w:t>
      </w:r>
      <w:r w:rsidR="00F20701">
        <w:t>&gt;1 CFU/100</w:t>
      </w:r>
      <w:r>
        <w:t xml:space="preserve"> </w:t>
      </w:r>
      <w:r w:rsidR="00F20701">
        <w:t>ml</w:t>
      </w:r>
      <w:r w:rsidR="00F20701">
        <w:rPr>
          <w:i/>
          <w:iCs/>
        </w:rPr>
        <w:t xml:space="preserve">. </w:t>
      </w:r>
      <w:r w:rsidR="00F20701">
        <w:t xml:space="preserve">Therefore, the only available microbial indicator was HPC. Fluorescence emission intensity </w:t>
      </w:r>
      <w:r>
        <w:t>wa</w:t>
      </w:r>
      <w:r w:rsidR="00F20701">
        <w:t xml:space="preserve">s plotted against the HPC of groundwater </w:t>
      </w:r>
      <w:r>
        <w:t xml:space="preserve">samples and are presented </w:t>
      </w:r>
      <w:r w:rsidR="00F20701">
        <w:t xml:space="preserve">in </w:t>
      </w:r>
      <w:r w:rsidR="00F20701">
        <w:fldChar w:fldCharType="begin"/>
      </w:r>
      <w:r w:rsidR="00F20701">
        <w:instrText xml:space="preserve"> REF _Ref521916580 \h </w:instrText>
      </w:r>
      <w:r w:rsidR="00F20701">
        <w:fldChar w:fldCharType="separate"/>
      </w:r>
      <w:r w:rsidR="00A77C98">
        <w:t xml:space="preserve">Figure </w:t>
      </w:r>
      <w:r w:rsidR="00A77C98">
        <w:rPr>
          <w:noProof/>
        </w:rPr>
        <w:t>11</w:t>
      </w:r>
      <w:r w:rsidR="00F20701">
        <w:fldChar w:fldCharType="end"/>
      </w:r>
      <w:r w:rsidR="00F20701">
        <w:t xml:space="preserve">. </w:t>
      </w:r>
      <w:r w:rsidR="00F20701">
        <w:fldChar w:fldCharType="begin"/>
      </w:r>
      <w:r w:rsidR="00F20701">
        <w:instrText xml:space="preserve"> REF _Ref521916688 \h </w:instrText>
      </w:r>
      <w:r w:rsidR="00F20701">
        <w:fldChar w:fldCharType="separate"/>
      </w:r>
      <w:r w:rsidR="00A77C98">
        <w:t xml:space="preserve">Figure </w:t>
      </w:r>
      <w:r w:rsidR="00A77C98">
        <w:rPr>
          <w:noProof/>
        </w:rPr>
        <w:t>12</w:t>
      </w:r>
      <w:r w:rsidR="00F20701">
        <w:fldChar w:fldCharType="end"/>
      </w:r>
      <w:r w:rsidR="00F20701">
        <w:fldChar w:fldCharType="begin"/>
      </w:r>
      <w:r w:rsidR="00F20701">
        <w:instrText xml:space="preserve"> REF _Ref520642087 \h </w:instrText>
      </w:r>
      <w:r w:rsidR="00F20701">
        <w:fldChar w:fldCharType="end"/>
      </w:r>
      <w:r w:rsidR="00F20701">
        <w:t xml:space="preserve"> demonstrates that measuring fluorescence emission at a single excitation/emission wavelength was sufficient to differentiate between water samples of different concentrations (according to Wilcoxon ranked sum test, p&lt;0.01).</w:t>
      </w:r>
    </w:p>
    <w:p w:rsidR="00E31A16" w:rsidRDefault="00D2466F">
      <w:pPr>
        <w:spacing w:before="0" w:after="160" w:line="259" w:lineRule="auto"/>
        <w:jc w:val="left"/>
      </w:pPr>
      <w:r>
        <w:rPr>
          <w:noProof/>
          <w:lang w:eastAsia="en-US"/>
        </w:rPr>
        <mc:AlternateContent>
          <mc:Choice Requires="wpg">
            <w:drawing>
              <wp:anchor distT="0" distB="0" distL="114300" distR="114300" simplePos="0" relativeHeight="251680256" behindDoc="0" locked="0" layoutInCell="1" allowOverlap="1" wp14:anchorId="2718C1E3" wp14:editId="7BD2EC2A">
                <wp:simplePos x="0" y="0"/>
                <wp:positionH relativeFrom="column">
                  <wp:posOffset>217805</wp:posOffset>
                </wp:positionH>
                <wp:positionV relativeFrom="paragraph">
                  <wp:posOffset>556260</wp:posOffset>
                </wp:positionV>
                <wp:extent cx="5291455" cy="3220720"/>
                <wp:effectExtent l="0" t="0" r="4445" b="0"/>
                <wp:wrapTopAndBottom/>
                <wp:docPr id="260" name="Group 260"/>
                <wp:cNvGraphicFramePr/>
                <a:graphic xmlns:a="http://schemas.openxmlformats.org/drawingml/2006/main">
                  <a:graphicData uri="http://schemas.microsoft.com/office/word/2010/wordprocessingGroup">
                    <wpg:wgp>
                      <wpg:cNvGrpSpPr/>
                      <wpg:grpSpPr>
                        <a:xfrm>
                          <a:off x="0" y="0"/>
                          <a:ext cx="5291455" cy="3220720"/>
                          <a:chOff x="0" y="0"/>
                          <a:chExt cx="5291455" cy="3163304"/>
                        </a:xfrm>
                      </wpg:grpSpPr>
                      <wpg:grpSp>
                        <wpg:cNvPr id="175" name="Group 175"/>
                        <wpg:cNvGrpSpPr/>
                        <wpg:grpSpPr>
                          <a:xfrm>
                            <a:off x="0" y="0"/>
                            <a:ext cx="5291455" cy="3163304"/>
                            <a:chOff x="0" y="3027872"/>
                            <a:chExt cx="5291503" cy="3163304"/>
                          </a:xfrm>
                        </wpg:grpSpPr>
                        <wps:wsp>
                          <wps:cNvPr id="180" name="Text Box 180"/>
                          <wps:cNvSpPr txBox="1"/>
                          <wps:spPr>
                            <a:xfrm>
                              <a:off x="0" y="5491862"/>
                              <a:ext cx="5093298" cy="699314"/>
                            </a:xfrm>
                            <a:prstGeom prst="rect">
                              <a:avLst/>
                            </a:prstGeom>
                            <a:solidFill>
                              <a:prstClr val="white"/>
                            </a:solidFill>
                            <a:ln>
                              <a:noFill/>
                            </a:ln>
                          </wps:spPr>
                          <wps:txbx>
                            <w:txbxContent>
                              <w:p w:rsidR="00C319FA" w:rsidRPr="009811A9" w:rsidRDefault="00C319FA" w:rsidP="001F0186">
                                <w:pPr>
                                  <w:pStyle w:val="Caption"/>
                                  <w:rPr>
                                    <w:noProof/>
                                  </w:rPr>
                                </w:pPr>
                                <w:bookmarkStart w:id="583" w:name="_Ref521916580"/>
                                <w:bookmarkStart w:id="584" w:name="_Ref521507010"/>
                                <w:r w:rsidRPr="001F0186">
                                  <w:t xml:space="preserve">Figure </w:t>
                                </w:r>
                                <w:r w:rsidRPr="001F0186">
                                  <w:rPr>
                                    <w:noProof/>
                                  </w:rPr>
                                  <w:fldChar w:fldCharType="begin"/>
                                </w:r>
                                <w:r w:rsidRPr="00D74822">
                                  <w:rPr>
                                    <w:noProof/>
                                  </w:rPr>
                                  <w:instrText xml:space="preserve"> SEQ Figure \* ARABIC </w:instrText>
                                </w:r>
                                <w:r w:rsidRPr="001F0186">
                                  <w:rPr>
                                    <w:noProof/>
                                    <w:rPrChange w:id="585" w:author="Shlomo Sela" w:date="2018-08-28T11:20:00Z">
                                      <w:rPr>
                                        <w:noProof/>
                                      </w:rPr>
                                    </w:rPrChange>
                                  </w:rPr>
                                  <w:fldChar w:fldCharType="separate"/>
                                </w:r>
                                <w:r w:rsidRPr="001F0186">
                                  <w:rPr>
                                    <w:noProof/>
                                  </w:rPr>
                                  <w:t>11</w:t>
                                </w:r>
                                <w:r w:rsidRPr="001F0186">
                                  <w:rPr>
                                    <w:noProof/>
                                  </w:rPr>
                                  <w:fldChar w:fldCharType="end"/>
                                </w:r>
                                <w:bookmarkEnd w:id="583"/>
                                <w:r w:rsidRPr="001F0186">
                                  <w:t xml:space="preserve">. Correlation between </w:t>
                                </w:r>
                                <w:r w:rsidRPr="001F0186">
                                  <w:rPr>
                                    <w:noProof/>
                                  </w:rPr>
                                  <w:t xml:space="preserve">Fluorescence measurements at excitation-emission of 275-362 nm </w:t>
                                </w:r>
                                <w:r w:rsidRPr="009811A9">
                                  <w:t>and HPCs in groundwater samples. (a) includes only the data with CFU</w:t>
                                </w:r>
                                <w:ins w:id="586" w:author="Shlomo Sela" w:date="2018-08-28T11:21:00Z">
                                  <w:r>
                                    <w:t xml:space="preserve"> </w:t>
                                  </w:r>
                                </w:ins>
                                <w:r w:rsidRPr="001F0186">
                                  <w:t>&lt;300 and (b) shows the entire data set (n=209</w:t>
                                </w:r>
                                <w:r w:rsidRPr="005C17EE">
                                  <w:t>).</w:t>
                                </w:r>
                                <w:r>
                                  <w:t xml:space="preserve"> </w:t>
                                </w:r>
                                <w:r w:rsidRPr="00D2466F">
                                  <w:t xml:space="preserve">outliers with &gt;300 CFU/ml </w:t>
                                </w:r>
                                <w:r>
                                  <w:t>are marked as X.</w:t>
                                </w:r>
                                <w:r w:rsidRPr="001F0186">
                                  <w:rPr>
                                    <w:noProof/>
                                  </w:rPr>
                                  <w:t xml:space="preserve"> All regressions are statistically significant, with p-value &lt; 0.000</w:t>
                                </w:r>
                                <w:r w:rsidRPr="009811A9">
                                  <w:rPr>
                                    <w:noProof/>
                                  </w:rPr>
                                  <w:t>1 using a Student's t test.</w:t>
                                </w:r>
                                <w:bookmarkEnd w:id="584"/>
                                <w:r w:rsidRPr="009811A9">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181" name="Picture 18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700068" y="3027872"/>
                              <a:ext cx="2591435" cy="2253615"/>
                            </a:xfrm>
                            <a:prstGeom prst="rect">
                              <a:avLst/>
                            </a:prstGeom>
                          </pic:spPr>
                        </pic:pic>
                        <pic:pic xmlns:pic="http://schemas.openxmlformats.org/drawingml/2006/picture">
                          <pic:nvPicPr>
                            <pic:cNvPr id="183" name="Picture 18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3032158"/>
                              <a:ext cx="2591435" cy="2253615"/>
                            </a:xfrm>
                            <a:prstGeom prst="rect">
                              <a:avLst/>
                            </a:prstGeom>
                          </pic:spPr>
                        </pic:pic>
                      </wpg:grpSp>
                      <wps:wsp>
                        <wps:cNvPr id="258" name="Rectangle 258"/>
                        <wps:cNvSpPr/>
                        <wps:spPr>
                          <a:xfrm>
                            <a:off x="1247389" y="121568"/>
                            <a:ext cx="491556" cy="22199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319FA" w:rsidRPr="00DD4A10" w:rsidRDefault="00C319FA" w:rsidP="009617EE">
                              <w:pPr>
                                <w:pStyle w:val="VIplotA"/>
                                <w:rPr>
                                  <w:b/>
                                  <w:bCs/>
                                  <w:color w:val="000000" w:themeColor="text1"/>
                                </w:rPr>
                              </w:pPr>
                              <w:r w:rsidRPr="00DD4A10">
                                <w:rPr>
                                  <w:b/>
                                  <w:bCs/>
                                  <w:color w:val="000000" w:themeColor="text1"/>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9" name="Rectangle 259"/>
                        <wps:cNvSpPr/>
                        <wps:spPr>
                          <a:xfrm>
                            <a:off x="4038159" y="116282"/>
                            <a:ext cx="491556" cy="22199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319FA" w:rsidRPr="00DD4A10" w:rsidRDefault="00C319FA" w:rsidP="009617EE">
                              <w:pPr>
                                <w:pStyle w:val="VIplotA"/>
                                <w:rPr>
                                  <w:b/>
                                  <w:bCs/>
                                  <w:color w:val="000000" w:themeColor="text1"/>
                                </w:rPr>
                              </w:pPr>
                              <w:r w:rsidRPr="00DD4A10">
                                <w:rPr>
                                  <w:b/>
                                  <w:bCs/>
                                  <w:color w:val="000000" w:themeColor="text1"/>
                                </w:rP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718C1E3" id="Group 260" o:spid="_x0000_s1133" style="position:absolute;margin-left:17.15pt;margin-top:43.8pt;width:416.65pt;height:253.6pt;z-index:251680256;mso-height-relative:margin" coordsize="52914,31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">
                <v:group id="Group 175" o:spid="_x0000_s1134" style="position:absolute;width:52914;height:31633" coordorigin=",30278" coordsize="52915,31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Text Box 180" o:spid="_x0000_s1135" type="#_x0000_t202" style="position:absolute;top:54918;width:50932;height:6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" stroked="f">
                    <v:textbox inset="0,0,0,0">
                      <w:txbxContent>
                        <w:p w:rsidR="00C319FA" w:rsidRPr="009811A9" w:rsidRDefault="00C319FA" w:rsidP="001F0186">
                          <w:pPr>
                            <w:pStyle w:val="Caption"/>
                            <w:rPr>
                              <w:noProof/>
                            </w:rPr>
                          </w:pPr>
                          <w:bookmarkStart w:id="587" w:name="_Ref521916580"/>
                          <w:bookmarkStart w:id="588" w:name="_Ref521507010"/>
                          <w:r w:rsidRPr="001F0186">
                            <w:t xml:space="preserve">Figure </w:t>
                          </w:r>
                          <w:r w:rsidRPr="001F0186">
                            <w:rPr>
                              <w:noProof/>
                            </w:rPr>
                            <w:fldChar w:fldCharType="begin"/>
                          </w:r>
                          <w:r w:rsidRPr="00D74822">
                            <w:rPr>
                              <w:noProof/>
                            </w:rPr>
                            <w:instrText xml:space="preserve"> SEQ Figure \* ARABIC </w:instrText>
                          </w:r>
                          <w:r w:rsidRPr="001F0186">
                            <w:rPr>
                              <w:noProof/>
                              <w:rPrChange w:id="589" w:author="Shlomo Sela" w:date="2018-08-28T11:20:00Z">
                                <w:rPr>
                                  <w:noProof/>
                                </w:rPr>
                              </w:rPrChange>
                            </w:rPr>
                            <w:fldChar w:fldCharType="separate"/>
                          </w:r>
                          <w:r w:rsidRPr="001F0186">
                            <w:rPr>
                              <w:noProof/>
                            </w:rPr>
                            <w:t>11</w:t>
                          </w:r>
                          <w:r w:rsidRPr="001F0186">
                            <w:rPr>
                              <w:noProof/>
                            </w:rPr>
                            <w:fldChar w:fldCharType="end"/>
                          </w:r>
                          <w:bookmarkEnd w:id="587"/>
                          <w:r w:rsidRPr="001F0186">
                            <w:t xml:space="preserve">. Correlation between </w:t>
                          </w:r>
                          <w:r w:rsidRPr="001F0186">
                            <w:rPr>
                              <w:noProof/>
                            </w:rPr>
                            <w:t xml:space="preserve">Fluorescence measurements at excitation-emission of 275-362 nm </w:t>
                          </w:r>
                          <w:r w:rsidRPr="009811A9">
                            <w:t>and HPCs in groundwater samples. (a) includes only the data with CFU</w:t>
                          </w:r>
                          <w:ins w:id="590" w:author="Shlomo Sela" w:date="2018-08-28T11:21:00Z">
                            <w:r>
                              <w:t xml:space="preserve"> </w:t>
                            </w:r>
                          </w:ins>
                          <w:r w:rsidRPr="001F0186">
                            <w:t>&lt;300 and (b) shows the entire data set (n=209</w:t>
                          </w:r>
                          <w:r w:rsidRPr="005C17EE">
                            <w:t>).</w:t>
                          </w:r>
                          <w:r>
                            <w:t xml:space="preserve"> </w:t>
                          </w:r>
                          <w:r w:rsidRPr="00D2466F">
                            <w:t xml:space="preserve">outliers with &gt;300 CFU/ml </w:t>
                          </w:r>
                          <w:r>
                            <w:t>are marked as X.</w:t>
                          </w:r>
                          <w:r w:rsidRPr="001F0186">
                            <w:rPr>
                              <w:noProof/>
                            </w:rPr>
                            <w:t xml:space="preserve"> All regressions are statistically significant, with p-value &lt; 0.000</w:t>
                          </w:r>
                          <w:r w:rsidRPr="009811A9">
                            <w:rPr>
                              <w:noProof/>
                            </w:rPr>
                            <w:t>1 using a Student's t test.</w:t>
                          </w:r>
                          <w:bookmarkEnd w:id="588"/>
                          <w:r w:rsidRPr="009811A9">
                            <w:rPr>
                              <w:noProof/>
                            </w:rPr>
                            <w:t xml:space="preserve"> </w:t>
                          </w:r>
                        </w:p>
                      </w:txbxContent>
                    </v:textbox>
                  </v:shape>
                  <v:shape id="Picture 181" o:spid="_x0000_s1136" type="#_x0000_t75" style="position:absolute;left:27000;top:30278;width:25915;height:22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">
                    <v:imagedata r:id="rId40" o:title=""/>
                    <v:path arrowok="t"/>
                  </v:shape>
                  <v:shape id="Picture 183" o:spid="_x0000_s1137" type="#_x0000_t75" style="position:absolute;top:30321;width:25914;height:22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">
                    <v:imagedata r:id="rId41" o:title=""/>
                    <v:path arrowok="t"/>
                  </v:shape>
                </v:group>
                <v:rect id="Rectangle 258" o:spid="_x0000_s1138" style="position:absolute;left:12473;top:1215;width:4916;height:2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" filled="f" stroked="f" strokeweight="1pt">
                  <v:textbox>
                    <w:txbxContent>
                      <w:p w:rsidR="00C319FA" w:rsidRPr="00DD4A10" w:rsidRDefault="00C319FA" w:rsidP="009617EE">
                        <w:pPr>
                          <w:pStyle w:val="VIplotA"/>
                          <w:rPr>
                            <w:b/>
                            <w:bCs/>
                            <w:color w:val="000000" w:themeColor="text1"/>
                          </w:rPr>
                        </w:pPr>
                        <w:r w:rsidRPr="00DD4A10">
                          <w:rPr>
                            <w:b/>
                            <w:bCs/>
                            <w:color w:val="000000" w:themeColor="text1"/>
                          </w:rPr>
                          <w:t>a</w:t>
                        </w:r>
                      </w:p>
                    </w:txbxContent>
                  </v:textbox>
                </v:rect>
                <v:rect id="Rectangle 259" o:spid="_x0000_s1139" style="position:absolute;left:40381;top:1162;width:4916;height:2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" filled="f" stroked="f" strokeweight="1pt">
                  <v:textbox>
                    <w:txbxContent>
                      <w:p w:rsidR="00C319FA" w:rsidRPr="00DD4A10" w:rsidRDefault="00C319FA" w:rsidP="009617EE">
                        <w:pPr>
                          <w:pStyle w:val="VIplotA"/>
                          <w:rPr>
                            <w:b/>
                            <w:bCs/>
                            <w:color w:val="000000" w:themeColor="text1"/>
                          </w:rPr>
                        </w:pPr>
                        <w:r w:rsidRPr="00DD4A10">
                          <w:rPr>
                            <w:b/>
                            <w:bCs/>
                            <w:color w:val="000000" w:themeColor="text1"/>
                          </w:rPr>
                          <w:t>b</w:t>
                        </w:r>
                      </w:p>
                    </w:txbxContent>
                  </v:textbox>
                </v:rect>
                <w10:wrap type="topAndBottom"/>
              </v:group>
            </w:pict>
          </mc:Fallback>
        </mc:AlternateContent>
      </w:r>
      <w:r>
        <w:rPr>
          <w:noProof/>
          <w:lang w:eastAsia="en-US"/>
        </w:rPr>
        <mc:AlternateContent>
          <mc:Choice Requires="wpg">
            <w:drawing>
              <wp:anchor distT="0" distB="0" distL="114300" distR="114300" simplePos="0" relativeHeight="251652608" behindDoc="0" locked="0" layoutInCell="1" allowOverlap="1" wp14:anchorId="65BB0B21" wp14:editId="53A6E534">
                <wp:simplePos x="0" y="0"/>
                <wp:positionH relativeFrom="margin">
                  <wp:posOffset>218364</wp:posOffset>
                </wp:positionH>
                <wp:positionV relativeFrom="paragraph">
                  <wp:posOffset>4213737</wp:posOffset>
                </wp:positionV>
                <wp:extent cx="5226050" cy="2410460"/>
                <wp:effectExtent l="0" t="0" r="0" b="8890"/>
                <wp:wrapTopAndBottom/>
                <wp:docPr id="194" name="Group 194"/>
                <wp:cNvGraphicFramePr/>
                <a:graphic xmlns:a="http://schemas.openxmlformats.org/drawingml/2006/main">
                  <a:graphicData uri="http://schemas.microsoft.com/office/word/2010/wordprocessingGroup">
                    <wpg:wgp>
                      <wpg:cNvGrpSpPr/>
                      <wpg:grpSpPr>
                        <a:xfrm>
                          <a:off x="0" y="0"/>
                          <a:ext cx="5226050" cy="2410460"/>
                          <a:chOff x="0" y="0"/>
                          <a:chExt cx="5226430" cy="2410460"/>
                        </a:xfrm>
                      </wpg:grpSpPr>
                      <wpg:grpSp>
                        <wpg:cNvPr id="195" name="Group 195"/>
                        <wpg:cNvGrpSpPr/>
                        <wpg:grpSpPr>
                          <a:xfrm>
                            <a:off x="0" y="0"/>
                            <a:ext cx="5226430" cy="2410460"/>
                            <a:chOff x="0" y="0"/>
                            <a:chExt cx="5226430" cy="2410460"/>
                          </a:xfrm>
                        </wpg:grpSpPr>
                        <wpg:grpSp>
                          <wpg:cNvPr id="196" name="Group 196"/>
                          <wpg:cNvGrpSpPr/>
                          <wpg:grpSpPr>
                            <a:xfrm>
                              <a:off x="0" y="0"/>
                              <a:ext cx="5226430" cy="2410460"/>
                              <a:chOff x="5609" y="-44878"/>
                              <a:chExt cx="5226430" cy="2410460"/>
                            </a:xfrm>
                          </wpg:grpSpPr>
                          <pic:pic xmlns:pic="http://schemas.openxmlformats.org/drawingml/2006/picture">
                            <pic:nvPicPr>
                              <pic:cNvPr id="197" name="Picture 197"/>
                              <pic:cNvPicPr>
                                <a:picLocks noChangeAspect="1"/>
                              </pic:cNvPicPr>
                            </pic:nvPicPr>
                            <pic:blipFill rotWithShape="1">
                              <a:blip r:embed="rId42">
                                <a:extLst>
                                  <a:ext uri="{28A0092B-C50C-407E-A947-70E740481C1C}">
                                    <a14:useLocalDpi xmlns:a14="http://schemas.microsoft.com/office/drawing/2010/main" val="0"/>
                                  </a:ext>
                                </a:extLst>
                              </a:blip>
                              <a:srcRect r="16294"/>
                              <a:stretch/>
                            </pic:blipFill>
                            <pic:spPr bwMode="auto">
                              <a:xfrm>
                                <a:off x="5609" y="-44878"/>
                                <a:ext cx="2699385" cy="2410460"/>
                              </a:xfrm>
                              <a:prstGeom prst="rect">
                                <a:avLst/>
                              </a:prstGeom>
                              <a:ln>
                                <a:noFill/>
                              </a:ln>
                              <a:extLst>
                                <a:ext uri="{53640926-AAD7-44D8-BBD7-CCE9431645EC}">
                                  <a14:shadowObscured xmlns:a14="http://schemas.microsoft.com/office/drawing/2010/main"/>
                                </a:ext>
                              </a:extLst>
                            </pic:spPr>
                          </pic:pic>
                          <wps:wsp>
                            <wps:cNvPr id="198" name="Text Box 198"/>
                            <wps:cNvSpPr txBox="1"/>
                            <wps:spPr>
                              <a:xfrm>
                                <a:off x="2758297" y="396380"/>
                                <a:ext cx="2473742" cy="1682877"/>
                              </a:xfrm>
                              <a:prstGeom prst="rect">
                                <a:avLst/>
                              </a:prstGeom>
                              <a:solidFill>
                                <a:prstClr val="white"/>
                              </a:solidFill>
                              <a:ln>
                                <a:noFill/>
                              </a:ln>
                            </wps:spPr>
                            <wps:txbx>
                              <w:txbxContent>
                                <w:p w:rsidR="00C319FA" w:rsidRPr="001F0186" w:rsidRDefault="00C319FA" w:rsidP="001F0186">
                                  <w:pPr>
                                    <w:pStyle w:val="Caption"/>
                                    <w:rPr>
                                      <w:noProof/>
                                    </w:rPr>
                                  </w:pPr>
                                  <w:bookmarkStart w:id="591" w:name="_Ref521916688"/>
                                  <w:r w:rsidRPr="001F0186">
                                    <w:t xml:space="preserve">Figure </w:t>
                                  </w:r>
                                  <w:r w:rsidRPr="001F0186">
                                    <w:rPr>
                                      <w:noProof/>
                                    </w:rPr>
                                    <w:fldChar w:fldCharType="begin"/>
                                  </w:r>
                                  <w:r w:rsidRPr="00D74822">
                                    <w:rPr>
                                      <w:noProof/>
                                    </w:rPr>
                                    <w:instrText xml:space="preserve"> SEQ Figure \* ARABIC </w:instrText>
                                  </w:r>
                                  <w:r w:rsidRPr="001F0186">
                                    <w:rPr>
                                      <w:noProof/>
                                      <w:rPrChange w:id="592" w:author="Shlomo Sela" w:date="2018-08-28T11:20:00Z">
                                        <w:rPr>
                                          <w:noProof/>
                                        </w:rPr>
                                      </w:rPrChange>
                                    </w:rPr>
                                    <w:fldChar w:fldCharType="separate"/>
                                  </w:r>
                                  <w:r w:rsidRPr="001F0186">
                                    <w:rPr>
                                      <w:noProof/>
                                    </w:rPr>
                                    <w:t>12</w:t>
                                  </w:r>
                                  <w:r w:rsidRPr="001F0186">
                                    <w:rPr>
                                      <w:noProof/>
                                    </w:rPr>
                                    <w:fldChar w:fldCharType="end"/>
                                  </w:r>
                                  <w:bookmarkEnd w:id="591"/>
                                  <w:r w:rsidRPr="001F0186">
                                    <w:t xml:space="preserve">. </w:t>
                                  </w:r>
                                  <w:r w:rsidRPr="001F0186">
                                    <w:rPr>
                                      <w:noProof/>
                                    </w:rPr>
                                    <w:t xml:space="preserve">Box plots of tryptophan-like fluorescence measurements vs. heterotrophic bacteria counts in groundwater. All groups are significantly differenct from each other according to a </w:t>
                                  </w:r>
                                  <w:r w:rsidRPr="009811A9">
                                    <w:rPr>
                                      <w:noProof/>
                                    </w:rPr>
                                    <w:t xml:space="preserve">Wilcoxon test, p&lt;0.01. n=209. Boxes illustrate </w:t>
                                  </w:r>
                                  <w:r w:rsidRPr="007845FA">
                                    <w:rPr>
                                      <w:noProof/>
                                    </w:rPr>
                                    <w:t>median and interquartile range (IQR), whiskers indicate 25th and 75th percentile, outliers are shown.</w:t>
                                  </w:r>
                                  <w:ins w:id="593" w:author="Shlomo Sela" w:date="2018-08-28T11:25:00Z">
                                    <w:r>
                                      <w:rPr>
                                        <w:noProof/>
                                      </w:rPr>
                                      <w:t xml:space="preserve"> </w:t>
                                    </w:r>
                                    <w:r w:rsidRPr="00D2466F">
                                      <w:rPr>
                                        <w:noProof/>
                                        <w:highlight w:val="yellow"/>
                                        <w:rPrChange w:id="594" w:author="Shlomo Sela" w:date="2018-08-28T11:25:00Z">
                                          <w:rPr>
                                            <w:noProof/>
                                          </w:rPr>
                                        </w:rPrChange>
                                      </w:rPr>
                                      <w:t>What re the dots</w:t>
                                    </w:r>
                                  </w:ins>
                                  <w:ins w:id="595" w:author="Shlomo Sela" w:date="2018-08-28T11:26:00Z">
                                    <w:r w:rsidRPr="00D2466F">
                                      <w:rPr>
                                        <w:noProof/>
                                        <w:highlight w:val="yellow"/>
                                        <w:rPrChange w:id="596" w:author="Shlomo Sela" w:date="2018-08-28T11:27:00Z">
                                          <w:rPr>
                                            <w:noProof/>
                                          </w:rPr>
                                        </w:rPrChange>
                                      </w:rPr>
                                      <w:t>? Why the description of the boxes is different from that of Fig 10?</w:t>
                                    </w:r>
                                  </w:ins>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199" name="Text Box 199"/>
                          <wps:cNvSpPr txBox="1"/>
                          <wps:spPr>
                            <a:xfrm>
                              <a:off x="959279" y="118628"/>
                              <a:ext cx="262834" cy="260309"/>
                            </a:xfrm>
                            <a:prstGeom prst="rect">
                              <a:avLst/>
                            </a:prstGeom>
                            <a:noFill/>
                            <a:ln w="6350">
                              <a:noFill/>
                            </a:ln>
                          </wps:spPr>
                          <wps:txbx>
                            <w:txbxContent>
                              <w:p w:rsidR="00C319FA" w:rsidRPr="00073626" w:rsidRDefault="00C319FA"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s:wsp>
                          <wps:cNvPr id="200" name="Left Brace 200"/>
                          <wps:cNvSpPr/>
                          <wps:spPr>
                            <a:xfrm rot="5400000">
                              <a:off x="1018704" y="31402"/>
                              <a:ext cx="154940" cy="969407"/>
                            </a:xfrm>
                            <a:prstGeom prst="leftBrace">
                              <a:avLst>
                                <a:gd name="adj1" fmla="val 48160"/>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1" name="Left Brace 201"/>
                          <wps:cNvSpPr/>
                          <wps:spPr>
                            <a:xfrm rot="5400000">
                              <a:off x="2000404" y="31402"/>
                              <a:ext cx="154940" cy="969407"/>
                            </a:xfrm>
                            <a:prstGeom prst="leftBrace">
                              <a:avLst>
                                <a:gd name="adj1" fmla="val 48160"/>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202" name="Text Box 202"/>
                        <wps:cNvSpPr txBox="1"/>
                        <wps:spPr>
                          <a:xfrm>
                            <a:off x="1940997" y="145855"/>
                            <a:ext cx="262829" cy="260309"/>
                          </a:xfrm>
                          <a:prstGeom prst="rect">
                            <a:avLst/>
                          </a:prstGeom>
                          <a:noFill/>
                          <a:ln w="6350">
                            <a:noFill/>
                          </a:ln>
                        </wps:spPr>
                        <wps:txbx>
                          <w:txbxContent>
                            <w:p w:rsidR="00C319FA" w:rsidRPr="00073626" w:rsidRDefault="00C319FA"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5BB0B21" id="Group 194" o:spid="_x0000_s1140" style="position:absolute;margin-left:17.2pt;margin-top:331.8pt;width:411.5pt;height:189.8pt;z-index:251652608;mso-position-horizontal-relative:margin;mso-width-relative:margin" coordsize="52264,24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">
                <v:group id="Group 195" o:spid="_x0000_s1141" style="position:absolute;width:52264;height:24104" coordsize="52264,24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 196" o:spid="_x0000_s1142" style="position:absolute;width:52264;height:24104" coordorigin="56,-448" coordsize="52264,24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197" o:spid="_x0000_s1143" type="#_x0000_t75" style="position:absolute;left:56;top:-448;width:26993;height:24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">
                      <v:imagedata r:id="rId43" o:title="" cropright="10678f"/>
                      <v:path arrowok="t"/>
                    </v:shape>
                    <v:shape id="Text Box 198" o:spid="_x0000_s1144" type="#_x0000_t202" style="position:absolute;left:27582;top:3963;width:24738;height:16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K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" stroked="f">
                      <v:textbox inset="0,0,0,0">
                        <w:txbxContent>
                          <w:p w:rsidR="00C319FA" w:rsidRPr="001F0186" w:rsidRDefault="00C319FA" w:rsidP="001F0186">
                            <w:pPr>
                              <w:pStyle w:val="Caption"/>
                              <w:rPr>
                                <w:noProof/>
                              </w:rPr>
                            </w:pPr>
                            <w:bookmarkStart w:id="597" w:name="_Ref521916688"/>
                            <w:r w:rsidRPr="001F0186">
                              <w:t xml:space="preserve">Figure </w:t>
                            </w:r>
                            <w:r w:rsidRPr="001F0186">
                              <w:rPr>
                                <w:noProof/>
                              </w:rPr>
                              <w:fldChar w:fldCharType="begin"/>
                            </w:r>
                            <w:r w:rsidRPr="00D74822">
                              <w:rPr>
                                <w:noProof/>
                              </w:rPr>
                              <w:instrText xml:space="preserve"> SEQ Figure \* ARABIC </w:instrText>
                            </w:r>
                            <w:r w:rsidRPr="001F0186">
                              <w:rPr>
                                <w:noProof/>
                                <w:rPrChange w:id="598" w:author="Shlomo Sela" w:date="2018-08-28T11:20:00Z">
                                  <w:rPr>
                                    <w:noProof/>
                                  </w:rPr>
                                </w:rPrChange>
                              </w:rPr>
                              <w:fldChar w:fldCharType="separate"/>
                            </w:r>
                            <w:r w:rsidRPr="001F0186">
                              <w:rPr>
                                <w:noProof/>
                              </w:rPr>
                              <w:t>12</w:t>
                            </w:r>
                            <w:r w:rsidRPr="001F0186">
                              <w:rPr>
                                <w:noProof/>
                              </w:rPr>
                              <w:fldChar w:fldCharType="end"/>
                            </w:r>
                            <w:bookmarkEnd w:id="597"/>
                            <w:r w:rsidRPr="001F0186">
                              <w:t xml:space="preserve">. </w:t>
                            </w:r>
                            <w:r w:rsidRPr="001F0186">
                              <w:rPr>
                                <w:noProof/>
                              </w:rPr>
                              <w:t xml:space="preserve">Box plots of tryptophan-like fluorescence measurements vs. heterotrophic bacteria counts in groundwater. All groups are significantly differenct from each other according to a </w:t>
                            </w:r>
                            <w:r w:rsidRPr="009811A9">
                              <w:rPr>
                                <w:noProof/>
                              </w:rPr>
                              <w:t xml:space="preserve">Wilcoxon test, p&lt;0.01. n=209. Boxes illustrate </w:t>
                            </w:r>
                            <w:r w:rsidRPr="007845FA">
                              <w:rPr>
                                <w:noProof/>
                              </w:rPr>
                              <w:t>median and interquartile range (IQR), whiskers indicate 25th and 75th percentile, outliers are shown.</w:t>
                            </w:r>
                            <w:ins w:id="599" w:author="Shlomo Sela" w:date="2018-08-28T11:25:00Z">
                              <w:r>
                                <w:rPr>
                                  <w:noProof/>
                                </w:rPr>
                                <w:t xml:space="preserve"> </w:t>
                              </w:r>
                              <w:r w:rsidRPr="00D2466F">
                                <w:rPr>
                                  <w:noProof/>
                                  <w:highlight w:val="yellow"/>
                                  <w:rPrChange w:id="600" w:author="Shlomo Sela" w:date="2018-08-28T11:25:00Z">
                                    <w:rPr>
                                      <w:noProof/>
                                    </w:rPr>
                                  </w:rPrChange>
                                </w:rPr>
                                <w:t>What re the dots</w:t>
                              </w:r>
                            </w:ins>
                            <w:ins w:id="601" w:author="Shlomo Sela" w:date="2018-08-28T11:26:00Z">
                              <w:r w:rsidRPr="00D2466F">
                                <w:rPr>
                                  <w:noProof/>
                                  <w:highlight w:val="yellow"/>
                                  <w:rPrChange w:id="602" w:author="Shlomo Sela" w:date="2018-08-28T11:27:00Z">
                                    <w:rPr>
                                      <w:noProof/>
                                    </w:rPr>
                                  </w:rPrChange>
                                </w:rPr>
                                <w:t>? Why the description of the boxes is different from that of Fig 10?</w:t>
                              </w:r>
                            </w:ins>
                          </w:p>
                        </w:txbxContent>
                      </v:textbox>
                    </v:shape>
                  </v:group>
                  <v:shape id="Text Box 199" o:spid="_x0000_s1145" type="#_x0000_t202" style="position:absolute;left:9592;top:1186;width:2629;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" filled="f" stroked="f" strokeweight=".5pt">
                    <v:textbox>
                      <w:txbxContent>
                        <w:p w:rsidR="00C319FA" w:rsidRPr="00073626" w:rsidRDefault="00C319FA" w:rsidP="007F0F28">
                          <w:pPr>
                            <w:spacing w:before="0"/>
                            <w:rPr>
                              <w:b/>
                              <w:bCs/>
                              <w:sz w:val="32"/>
                              <w:szCs w:val="32"/>
                            </w:rPr>
                          </w:pPr>
                          <w:r w:rsidRPr="00073626">
                            <w:rPr>
                              <w:rFonts w:hint="cs"/>
                              <w:b/>
                              <w:bCs/>
                              <w:sz w:val="32"/>
                              <w:szCs w:val="32"/>
                              <w:rtl/>
                            </w:rPr>
                            <w:t>*</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00" o:spid="_x0000_s1146" type="#_x0000_t87" style="position:absolute;left:10186;top:314;width:1549;height:969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" adj="1663" strokecolor="black [3213]" strokeweight="1.5pt">
                    <v:stroke joinstyle="miter"/>
                  </v:shape>
                  <v:shape id="Left Brace 201" o:spid="_x0000_s1147" type="#_x0000_t87" style="position:absolute;left:20003;top:314;width:1549;height:969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" adj="1663" strokecolor="black [3213]" strokeweight="1.5pt">
                    <v:stroke joinstyle="miter"/>
                  </v:shape>
                </v:group>
                <v:shape id="Text Box 202" o:spid="_x0000_s1148" type="#_x0000_t202" style="position:absolute;left:19409;top:1458;width:2629;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" filled="f" stroked="f" strokeweight=".5pt">
                  <v:textbox>
                    <w:txbxContent>
                      <w:p w:rsidR="00C319FA" w:rsidRPr="00073626" w:rsidRDefault="00C319FA" w:rsidP="007F0F28">
                        <w:pPr>
                          <w:spacing w:before="0"/>
                          <w:rPr>
                            <w:b/>
                            <w:bCs/>
                            <w:sz w:val="32"/>
                            <w:szCs w:val="32"/>
                          </w:rPr>
                        </w:pPr>
                        <w:r w:rsidRPr="00073626">
                          <w:rPr>
                            <w:rFonts w:hint="cs"/>
                            <w:b/>
                            <w:bCs/>
                            <w:sz w:val="32"/>
                            <w:szCs w:val="32"/>
                            <w:rtl/>
                          </w:rPr>
                          <w:t>*</w:t>
                        </w:r>
                      </w:p>
                    </w:txbxContent>
                  </v:textbox>
                </v:shape>
                <w10:wrap type="topAndBottom" anchorx="margin"/>
              </v:group>
            </w:pict>
          </mc:Fallback>
        </mc:AlternateContent>
      </w:r>
      <w:r w:rsidR="00E31A16">
        <w:br w:type="page"/>
      </w:r>
    </w:p>
    <w:p w:rsidR="00F20701" w:rsidRDefault="00F20701" w:rsidP="007F0F28">
      <w:pPr>
        <w:pStyle w:val="Heading4"/>
      </w:pPr>
      <w:bookmarkStart w:id="603" w:name="_Toc520220774"/>
      <w:bookmarkStart w:id="604" w:name="_Toc520220775"/>
      <w:r>
        <w:t>Case study – Shimron</w:t>
      </w:r>
      <w:r w:rsidR="00D2466F">
        <w:t xml:space="preserve"> well</w:t>
      </w:r>
      <w:bookmarkEnd w:id="603"/>
    </w:p>
    <w:p w:rsidR="00F20701" w:rsidRDefault="00F20701" w:rsidP="003A480A">
      <w:r>
        <w:t>The water sample from Shimron well obtained at 22/5/2018 was the only case of severe contamination</w:t>
      </w:r>
      <w:r w:rsidR="00722CCC">
        <w:t xml:space="preserve"> i.e., HPC of</w:t>
      </w:r>
      <w:r>
        <w:t xml:space="preserve"> 2,900 CFU/ml </w:t>
      </w:r>
      <w:r w:rsidR="00722CCC">
        <w:t>and</w:t>
      </w:r>
      <w:r>
        <w:t xml:space="preserve"> 2 CFU/100</w:t>
      </w:r>
      <w:r w:rsidR="00722CCC">
        <w:t xml:space="preserve"> </w:t>
      </w:r>
      <w:r>
        <w:t xml:space="preserve">ml of </w:t>
      </w:r>
      <w:r>
        <w:rPr>
          <w:i/>
          <w:iCs/>
        </w:rPr>
        <w:t>E. coli</w:t>
      </w:r>
      <w:r>
        <w:t xml:space="preserve"> </w:t>
      </w:r>
      <w:r w:rsidR="00722CCC">
        <w:t xml:space="preserve">which indicate </w:t>
      </w:r>
      <w:r>
        <w:t>fecal contamination. The sample had very strong fluorescence (</w:t>
      </w:r>
      <w:r>
        <w:fldChar w:fldCharType="begin"/>
      </w:r>
      <w:r>
        <w:instrText xml:space="preserve"> REF _Ref520642105 \h </w:instrText>
      </w:r>
      <w:r>
        <w:fldChar w:fldCharType="separate"/>
      </w:r>
      <w:r>
        <w:t xml:space="preserve">Figure </w:t>
      </w:r>
      <w:r>
        <w:rPr>
          <w:noProof/>
        </w:rPr>
        <w:t>13</w:t>
      </w:r>
      <w:r>
        <w:fldChar w:fldCharType="end"/>
      </w:r>
      <w:r w:rsidR="0021536B">
        <w:t>A</w:t>
      </w:r>
      <w:r>
        <w:t>)</w:t>
      </w:r>
      <w:r w:rsidR="00722CCC">
        <w:t>,</w:t>
      </w:r>
      <w:r>
        <w:t xml:space="preserve"> easily detected visually, however, chlorination at the treatment site (B) and/or lab</w:t>
      </w:r>
      <w:r w:rsidR="00722CCC">
        <w:t>oratory</w:t>
      </w:r>
      <w:r>
        <w:t xml:space="preserve"> filtration with 0.45 µm filter (C, D) reduce</w:t>
      </w:r>
      <w:r w:rsidR="00722CCC">
        <w:t>d</w:t>
      </w:r>
      <w:r>
        <w:t xml:space="preserve"> significantly </w:t>
      </w:r>
      <w:r w:rsidR="00722CCC">
        <w:t xml:space="preserve">the TLF </w:t>
      </w:r>
      <w:r>
        <w:t xml:space="preserve">at the excitation range of 210-280, and emission at 320-380). </w:t>
      </w:r>
    </w:p>
    <w:p w:rsidR="00F20701" w:rsidRDefault="00E31A16" w:rsidP="00872721">
      <w:r>
        <w:rPr>
          <w:noProof/>
          <w:lang w:eastAsia="en-US"/>
        </w:rPr>
        <mc:AlternateContent>
          <mc:Choice Requires="wpg">
            <w:drawing>
              <wp:anchor distT="0" distB="0" distL="114300" distR="114300" simplePos="0" relativeHeight="251664896" behindDoc="0" locked="0" layoutInCell="1" allowOverlap="1" wp14:anchorId="44B3CB2A" wp14:editId="4085EAD7">
                <wp:simplePos x="0" y="0"/>
                <wp:positionH relativeFrom="margin">
                  <wp:posOffset>217805</wp:posOffset>
                </wp:positionH>
                <wp:positionV relativeFrom="paragraph">
                  <wp:posOffset>1227455</wp:posOffset>
                </wp:positionV>
                <wp:extent cx="5280025" cy="3728720"/>
                <wp:effectExtent l="0" t="0" r="0" b="5080"/>
                <wp:wrapTopAndBottom/>
                <wp:docPr id="224" name="Group 224"/>
                <wp:cNvGraphicFramePr/>
                <a:graphic xmlns:a="http://schemas.openxmlformats.org/drawingml/2006/main">
                  <a:graphicData uri="http://schemas.microsoft.com/office/word/2010/wordprocessingGroup">
                    <wpg:wgp>
                      <wpg:cNvGrpSpPr/>
                      <wpg:grpSpPr>
                        <a:xfrm>
                          <a:off x="0" y="0"/>
                          <a:ext cx="5280025" cy="3728720"/>
                          <a:chOff x="0" y="0"/>
                          <a:chExt cx="5280451" cy="3971499"/>
                        </a:xfrm>
                      </wpg:grpSpPr>
                      <wpg:grpSp>
                        <wpg:cNvPr id="225" name="Group 225"/>
                        <wpg:cNvGrpSpPr/>
                        <wpg:grpSpPr>
                          <a:xfrm>
                            <a:off x="0" y="0"/>
                            <a:ext cx="5280451" cy="3971499"/>
                            <a:chOff x="0" y="0"/>
                            <a:chExt cx="5280451" cy="3971499"/>
                          </a:xfrm>
                        </wpg:grpSpPr>
                        <wpg:grpSp>
                          <wpg:cNvPr id="226" name="Group 226"/>
                          <wpg:cNvGrpSpPr/>
                          <wpg:grpSpPr>
                            <a:xfrm>
                              <a:off x="5938" y="0"/>
                              <a:ext cx="5274513" cy="3600341"/>
                              <a:chOff x="0" y="0"/>
                              <a:chExt cx="5274513" cy="3600341"/>
                            </a:xfrm>
                          </wpg:grpSpPr>
                          <pic:pic xmlns:pic="http://schemas.openxmlformats.org/drawingml/2006/picture">
                            <pic:nvPicPr>
                              <pic:cNvPr id="227" name="Picture 4"/>
                              <pic:cNvPicPr>
                                <a:picLocks noGrp="1"/>
                              </pic:cNvPicPr>
                            </pic:nvPicPr>
                            <pic:blipFill rotWithShape="1">
                              <a:blip r:embed="rId44" cstate="print">
                                <a:extLst>
                                  <a:ext uri="{28A0092B-C50C-407E-A947-70E740481C1C}">
                                    <a14:useLocalDpi xmlns:a14="http://schemas.microsoft.com/office/drawing/2010/main" val="0"/>
                                  </a:ext>
                                </a:extLst>
                              </a:blip>
                              <a:srcRect l="1365" t="14967" r="5703" b="14211"/>
                              <a:stretch/>
                            </pic:blipFill>
                            <pic:spPr bwMode="auto">
                              <a:xfrm>
                                <a:off x="0" y="0"/>
                                <a:ext cx="2609850" cy="1799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8" name="Picture Placeholder 6"/>
                              <pic:cNvPicPr>
                                <a:picLocks noGrp="1"/>
                              </pic:cNvPicPr>
                            </pic:nvPicPr>
                            <pic:blipFill rotWithShape="1">
                              <a:blip r:embed="rId45" cstate="print">
                                <a:extLst>
                                  <a:ext uri="{28A0092B-C50C-407E-A947-70E740481C1C}">
                                    <a14:useLocalDpi xmlns:a14="http://schemas.microsoft.com/office/drawing/2010/main" val="0"/>
                                  </a:ext>
                                </a:extLst>
                              </a:blip>
                              <a:srcRect l="1757" t="14944" r="6007" b="14456"/>
                              <a:stretch/>
                            </pic:blipFill>
                            <pic:spPr bwMode="auto">
                              <a:xfrm>
                                <a:off x="2664663" y="1800751"/>
                                <a:ext cx="2609850" cy="1799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9" name="Picture 2"/>
                              <pic:cNvPicPr>
                                <a:picLocks noGrp="1"/>
                              </pic:cNvPicPr>
                            </pic:nvPicPr>
                            <pic:blipFill rotWithShape="1">
                              <a:blip r:embed="rId46" cstate="print">
                                <a:extLst>
                                  <a:ext uri="{28A0092B-C50C-407E-A947-70E740481C1C}">
                                    <a14:useLocalDpi xmlns:a14="http://schemas.microsoft.com/office/drawing/2010/main" val="0"/>
                                  </a:ext>
                                </a:extLst>
                              </a:blip>
                              <a:srcRect l="1158" t="15249" r="5893" b="13998"/>
                              <a:stretch/>
                            </pic:blipFill>
                            <pic:spPr bwMode="auto">
                              <a:xfrm>
                                <a:off x="2664663" y="0"/>
                                <a:ext cx="2609850" cy="1799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0" name="Picture Placeholder 8"/>
                              <pic:cNvPicPr>
                                <a:picLocks noGrp="1"/>
                              </pic:cNvPicPr>
                            </pic:nvPicPr>
                            <pic:blipFill rotWithShape="1">
                              <a:blip r:embed="rId47" cstate="print">
                                <a:extLst>
                                  <a:ext uri="{28A0092B-C50C-407E-A947-70E740481C1C}">
                                    <a14:useLocalDpi xmlns:a14="http://schemas.microsoft.com/office/drawing/2010/main" val="0"/>
                                  </a:ext>
                                </a:extLst>
                              </a:blip>
                              <a:srcRect l="1756" t="15096" r="5893" b="13845"/>
                              <a:stretch/>
                            </pic:blipFill>
                            <pic:spPr bwMode="auto">
                              <a:xfrm>
                                <a:off x="0" y="1795141"/>
                                <a:ext cx="2609850" cy="1799590"/>
                              </a:xfrm>
                              <a:prstGeom prst="rect">
                                <a:avLst/>
                              </a:prstGeom>
                              <a:noFill/>
                              <a:ln>
                                <a:noFill/>
                              </a:ln>
                              <a:extLst>
                                <a:ext uri="{53640926-AAD7-44D8-BBD7-CCE9431645EC}">
                                  <a14:shadowObscured xmlns:a14="http://schemas.microsoft.com/office/drawing/2010/main"/>
                                </a:ext>
                              </a:extLst>
                            </pic:spPr>
                          </pic:pic>
                        </wpg:grpSp>
                        <wps:wsp>
                          <wps:cNvPr id="231" name="Text Box 231"/>
                          <wps:cNvSpPr txBox="1"/>
                          <wps:spPr>
                            <a:xfrm>
                              <a:off x="0" y="3615690"/>
                              <a:ext cx="5274310" cy="355809"/>
                            </a:xfrm>
                            <a:prstGeom prst="rect">
                              <a:avLst/>
                            </a:prstGeom>
                            <a:solidFill>
                              <a:prstClr val="white"/>
                            </a:solidFill>
                            <a:ln>
                              <a:noFill/>
                            </a:ln>
                          </wps:spPr>
                          <wps:txbx>
                            <w:txbxContent>
                              <w:p w:rsidR="00C319FA" w:rsidRPr="009811A9" w:rsidRDefault="00C319FA" w:rsidP="001F0186">
                                <w:pPr>
                                  <w:pStyle w:val="Caption"/>
                                  <w:rPr>
                                    <w:noProof/>
                                  </w:rPr>
                                </w:pPr>
                                <w:r w:rsidRPr="001F0186">
                                  <w:t xml:space="preserve">Figure </w:t>
                                </w:r>
                                <w:r w:rsidRPr="001F0186">
                                  <w:rPr>
                                    <w:noProof/>
                                  </w:rPr>
                                  <w:fldChar w:fldCharType="begin"/>
                                </w:r>
                                <w:r w:rsidRPr="0021536B">
                                  <w:rPr>
                                    <w:noProof/>
                                  </w:rPr>
                                  <w:instrText xml:space="preserve"> SEQ Figure \* ARABIC </w:instrText>
                                </w:r>
                                <w:r w:rsidRPr="001F0186">
                                  <w:rPr>
                                    <w:noProof/>
                                    <w:rPrChange w:id="605" w:author="Shlomo Sela" w:date="2018-08-28T12:08:00Z">
                                      <w:rPr>
                                        <w:noProof/>
                                      </w:rPr>
                                    </w:rPrChange>
                                  </w:rPr>
                                  <w:fldChar w:fldCharType="separate"/>
                                </w:r>
                                <w:r w:rsidRPr="001F0186">
                                  <w:rPr>
                                    <w:noProof/>
                                  </w:rPr>
                                  <w:t>13</w:t>
                                </w:r>
                                <w:r w:rsidRPr="001F0186">
                                  <w:rPr>
                                    <w:noProof/>
                                  </w:rPr>
                                  <w:fldChar w:fldCharType="end"/>
                                </w:r>
                                <w:r w:rsidRPr="001F0186">
                                  <w:rPr>
                                    <w:noProof/>
                                  </w:rPr>
                                  <w:t>. EEMs of Shimron 7 water sampled on 22/5/2018. (A) raw water, (B) chlorinated water, (C) filtered raw water, (D) filtered chlorinated w</w:t>
                                </w:r>
                                <w:r w:rsidRPr="009811A9">
                                  <w:rPr>
                                    <w:noProof/>
                                  </w:rPr>
                                  <w:t>ater.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232" name="Text Box 232"/>
                        <wps:cNvSpPr txBox="1"/>
                        <wps:spPr>
                          <a:xfrm>
                            <a:off x="249382" y="47501"/>
                            <a:ext cx="269271" cy="475809"/>
                          </a:xfrm>
                          <a:prstGeom prst="rect">
                            <a:avLst/>
                          </a:prstGeom>
                          <a:noFill/>
                          <a:ln w="6350">
                            <a:solidFill>
                              <a:prstClr val="black"/>
                            </a:solidFill>
                          </a:ln>
                        </wps:spPr>
                        <wps:txbx>
                          <w:txbxContent>
                            <w:p w:rsidR="00C319FA" w:rsidRPr="00346350" w:rsidRDefault="00C319FA" w:rsidP="007F0F28">
                              <w:pPr>
                                <w:rPr>
                                  <w:color w:val="FFFFFF" w:themeColor="background1"/>
                                </w:rPr>
                              </w:pPr>
                              <w:r w:rsidRPr="00346350">
                                <w:rPr>
                                  <w:rFonts w:hint="cs"/>
                                  <w:color w:val="FFFFFF" w:themeColor="background1"/>
                                </w:rPr>
                                <w:t>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33" name="Text Box 233"/>
                        <wps:cNvSpPr txBox="1"/>
                        <wps:spPr>
                          <a:xfrm>
                            <a:off x="2933205" y="59377"/>
                            <a:ext cx="269271" cy="369446"/>
                          </a:xfrm>
                          <a:prstGeom prst="rect">
                            <a:avLst/>
                          </a:prstGeom>
                          <a:noFill/>
                          <a:ln w="6350">
                            <a:solidFill>
                              <a:prstClr val="black"/>
                            </a:solidFill>
                          </a:ln>
                        </wps:spPr>
                        <wps:txbx>
                          <w:txbxContent>
                            <w:p w:rsidR="00C319FA" w:rsidRPr="00346350" w:rsidRDefault="00C319FA" w:rsidP="007F0F28">
                              <w:pPr>
                                <w:rPr>
                                  <w:color w:val="FFFFFF" w:themeColor="background1"/>
                                </w:rPr>
                              </w:pPr>
                              <w:r w:rsidRPr="00346350">
                                <w:rPr>
                                  <w:color w:val="FFFFFF" w:themeColor="background1"/>
                                </w:rPr>
                                <w:t>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34" name="Text Box 234"/>
                        <wps:cNvSpPr txBox="1"/>
                        <wps:spPr>
                          <a:xfrm>
                            <a:off x="273133" y="1864426"/>
                            <a:ext cx="269271" cy="512271"/>
                          </a:xfrm>
                          <a:prstGeom prst="rect">
                            <a:avLst/>
                          </a:prstGeom>
                          <a:noFill/>
                          <a:ln w="6350">
                            <a:solidFill>
                              <a:prstClr val="black"/>
                            </a:solidFill>
                          </a:ln>
                        </wps:spPr>
                        <wps:txbx>
                          <w:txbxContent>
                            <w:p w:rsidR="00C319FA" w:rsidRPr="00346350" w:rsidRDefault="00C319FA" w:rsidP="007F0F28">
                              <w:pPr>
                                <w:rPr>
                                  <w:color w:val="FFFFFF" w:themeColor="background1"/>
                                </w:rPr>
                              </w:pPr>
                              <w:r w:rsidRPr="00346350">
                                <w:rPr>
                                  <w:color w:val="FFFFFF" w:themeColor="background1"/>
                                </w:rPr>
                                <w:t>C</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35" name="Text Box 70"/>
                        <wps:cNvSpPr txBox="1"/>
                        <wps:spPr>
                          <a:xfrm>
                            <a:off x="2945081" y="1888177"/>
                            <a:ext cx="269271" cy="553934"/>
                          </a:xfrm>
                          <a:prstGeom prst="rect">
                            <a:avLst/>
                          </a:prstGeom>
                          <a:noFill/>
                          <a:ln w="6350">
                            <a:solidFill>
                              <a:prstClr val="black"/>
                            </a:solidFill>
                          </a:ln>
                        </wps:spPr>
                        <wps:txbx>
                          <w:txbxContent>
                            <w:p w:rsidR="00C319FA" w:rsidRPr="00346350" w:rsidRDefault="00C319FA" w:rsidP="007F0F28">
                              <w:pPr>
                                <w:rPr>
                                  <w:color w:val="FFFFFF" w:themeColor="background1"/>
                                </w:rPr>
                              </w:pPr>
                              <w:r w:rsidRPr="00346350">
                                <w:rPr>
                                  <w:color w:val="FFFFFF" w:themeColor="background1"/>
                                </w:rPr>
                                <w:t>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4B3CB2A" id="Group 224" o:spid="_x0000_s1149" style="position:absolute;left:0;text-align:left;margin-left:17.15pt;margin-top:96.65pt;width:415.75pt;height:293.6pt;z-index:251664896;mso-position-horizontal-relative:margin;mso-height-relative:margin" coordsize="52804,39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">
                <v:group id="Group 225" o:spid="_x0000_s1150" style="position:absolute;width:52804;height:39714" coordsize="52804,39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oup 226" o:spid="_x0000_s1151" style="position:absolute;left:59;width:52745;height:36003" coordsize="52745,36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Text Box 231" o:spid="_x0000_s1156" type="#_x0000_t202" style="position:absolute;top:36156;width:52743;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rsidR="00C319FA" w:rsidRPr="009811A9" w:rsidRDefault="00C319FA" w:rsidP="001F0186">
                          <w:pPr>
                            <w:pStyle w:val="Caption"/>
                            <w:rPr>
                              <w:noProof/>
                            </w:rPr>
                          </w:pPr>
                          <w:r w:rsidRPr="001F0186">
                            <w:t xml:space="preserve">Figure </w:t>
                          </w:r>
                          <w:r w:rsidRPr="001F0186">
                            <w:rPr>
                              <w:noProof/>
                            </w:rPr>
                            <w:fldChar w:fldCharType="begin"/>
                          </w:r>
                          <w:r w:rsidRPr="0021536B">
                            <w:rPr>
                              <w:noProof/>
                            </w:rPr>
                            <w:instrText xml:space="preserve"> SEQ Figure \* ARABIC </w:instrText>
                          </w:r>
                          <w:r w:rsidRPr="001F0186">
                            <w:rPr>
                              <w:noProof/>
                              <w:rPrChange w:id="606" w:author="Shlomo Sela" w:date="2018-08-28T12:08:00Z">
                                <w:rPr>
                                  <w:noProof/>
                                </w:rPr>
                              </w:rPrChange>
                            </w:rPr>
                            <w:fldChar w:fldCharType="separate"/>
                          </w:r>
                          <w:r w:rsidRPr="001F0186">
                            <w:rPr>
                              <w:noProof/>
                            </w:rPr>
                            <w:t>13</w:t>
                          </w:r>
                          <w:r w:rsidRPr="001F0186">
                            <w:rPr>
                              <w:noProof/>
                            </w:rPr>
                            <w:fldChar w:fldCharType="end"/>
                          </w:r>
                          <w:r w:rsidRPr="001F0186">
                            <w:rPr>
                              <w:noProof/>
                            </w:rPr>
                            <w:t>. EEMs of Shimron 7 water sampled on 22/5/2018. (A) raw water, (B) chlorinated water, (C) filtered raw water, (D) filtered chlorinated w</w:t>
                          </w:r>
                          <w:r w:rsidRPr="009811A9">
                            <w:rPr>
                              <w:noProof/>
                            </w:rPr>
                            <w:t>ater.</w:t>
                          </w:r>
                        </w:p>
                      </w:txbxContent>
                    </v:textbox>
                  </v:shape>
                </v:group>
                <v:shape id="Text Box 232" o:spid="_x0000_s1157" type="#_x0000_t202" style="position:absolute;left:2493;top:475;width:2693;height:4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" filled="f" strokeweight=".5pt">
                  <v:textbox>
                    <w:txbxContent>
                      <w:p w:rsidR="00C319FA" w:rsidRPr="00346350" w:rsidRDefault="00C319FA" w:rsidP="007F0F28">
                        <w:pPr>
                          <w:rPr>
                            <w:color w:val="FFFFFF" w:themeColor="background1"/>
                          </w:rPr>
                        </w:pPr>
                        <w:r w:rsidRPr="00346350">
                          <w:rPr>
                            <w:rFonts w:hint="cs"/>
                            <w:color w:val="FFFFFF" w:themeColor="background1"/>
                          </w:rPr>
                          <w:t>A</w:t>
                        </w:r>
                      </w:p>
                    </w:txbxContent>
                  </v:textbox>
                </v:shape>
                <v:shape id="Text Box 233" o:spid="_x0000_s1158" type="#_x0000_t202" style="position:absolute;left:29332;top:593;width:2692;height:3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" filled="f" strokeweight=".5pt">
                  <v:textbox>
                    <w:txbxContent>
                      <w:p w:rsidR="00C319FA" w:rsidRPr="00346350" w:rsidRDefault="00C319FA" w:rsidP="007F0F28">
                        <w:pPr>
                          <w:rPr>
                            <w:color w:val="FFFFFF" w:themeColor="background1"/>
                          </w:rPr>
                        </w:pPr>
                        <w:r w:rsidRPr="00346350">
                          <w:rPr>
                            <w:color w:val="FFFFFF" w:themeColor="background1"/>
                          </w:rPr>
                          <w:t>B</w:t>
                        </w:r>
                      </w:p>
                    </w:txbxContent>
                  </v:textbox>
                </v:shape>
                <v:shape id="Text Box 234" o:spid="_x0000_s1159" type="#_x0000_t202" style="position:absolute;left:2731;top:18644;width:2693;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" filled="f" strokeweight=".5pt">
                  <v:textbox>
                    <w:txbxContent>
                      <w:p w:rsidR="00C319FA" w:rsidRPr="00346350" w:rsidRDefault="00C319FA" w:rsidP="007F0F28">
                        <w:pPr>
                          <w:rPr>
                            <w:color w:val="FFFFFF" w:themeColor="background1"/>
                          </w:rPr>
                        </w:pPr>
                        <w:r w:rsidRPr="00346350">
                          <w:rPr>
                            <w:color w:val="FFFFFF" w:themeColor="background1"/>
                          </w:rPr>
                          <w:t>C</w:t>
                        </w:r>
                      </w:p>
                    </w:txbxContent>
                  </v:textbox>
                </v:shape>
                <v:shape id="Text Box 70" o:spid="_x0000_s1160" type="#_x0000_t202" style="position:absolute;left:29450;top:18881;width:2693;height:5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" filled="f" strokeweight=".5pt">
                  <v:textbox>
                    <w:txbxContent>
                      <w:p w:rsidR="00C319FA" w:rsidRPr="00346350" w:rsidRDefault="00C319FA" w:rsidP="007F0F28">
                        <w:pPr>
                          <w:rPr>
                            <w:color w:val="FFFFFF" w:themeColor="background1"/>
                          </w:rPr>
                        </w:pPr>
                        <w:r w:rsidRPr="00346350">
                          <w:rPr>
                            <w:color w:val="FFFFFF" w:themeColor="background1"/>
                          </w:rPr>
                          <w:t>D</w:t>
                        </w:r>
                      </w:p>
                    </w:txbxContent>
                  </v:textbox>
                </v:shape>
                <w10:wrap type="topAndBottom" anchorx="margin"/>
              </v:group>
            </w:pict>
          </mc:Fallback>
        </mc:AlternateContent>
      </w:r>
      <w:r w:rsidR="00F20701">
        <w:t xml:space="preserve">Fluorescence of all other groundwater samples was practically non-detectable visually as exemplified in </w:t>
      </w:r>
      <w:r w:rsidR="00F20701">
        <w:fldChar w:fldCharType="begin"/>
      </w:r>
      <w:r w:rsidR="00F20701">
        <w:instrText xml:space="preserve"> REF _Ref520642114 \h </w:instrText>
      </w:r>
      <w:r w:rsidR="00F20701">
        <w:fldChar w:fldCharType="separate"/>
      </w:r>
      <w:r w:rsidR="00F20701">
        <w:t xml:space="preserve">Figure </w:t>
      </w:r>
      <w:r w:rsidR="00F20701">
        <w:rPr>
          <w:noProof/>
        </w:rPr>
        <w:t>14</w:t>
      </w:r>
      <w:r w:rsidR="00F20701">
        <w:fldChar w:fldCharType="end"/>
      </w:r>
      <w:r w:rsidR="00F20701">
        <w:t>. All samples showed strong optical signals along the Rayleigh scatter line</w:t>
      </w:r>
      <w:ins w:id="607" w:author="Shlomo Sela" w:date="2018-08-28T12:10:00Z">
        <w:r w:rsidR="0021536B">
          <w:t>,</w:t>
        </w:r>
      </w:ins>
      <w:r w:rsidR="00F20701">
        <w:t xml:space="preserve"> </w:t>
      </w:r>
      <w:del w:id="608" w:author="Shlomo Sela" w:date="2018-08-28T12:10:00Z">
        <w:r w:rsidR="00F20701" w:rsidDel="0021536B">
          <w:delText>(</w:delText>
        </w:r>
      </w:del>
      <w:r w:rsidR="00F20701">
        <w:t>where the excitation wavelength equals to emission wavelength</w:t>
      </w:r>
      <w:ins w:id="609" w:author="Shlomo Sela" w:date="2018-08-28T12:10:00Z">
        <w:r w:rsidR="0021536B">
          <w:t>,</w:t>
        </w:r>
      </w:ins>
      <w:del w:id="610" w:author="Shlomo Sela" w:date="2018-08-28T12:10:00Z">
        <w:r w:rsidR="00F20701" w:rsidDel="0021536B">
          <w:delText>)</w:delText>
        </w:r>
      </w:del>
      <w:r w:rsidR="00F20701">
        <w:t xml:space="preserve"> and lesser one</w:t>
      </w:r>
      <w:ins w:id="611" w:author="Shlomo Sela" w:date="2018-08-28T12:10:00Z">
        <w:r w:rsidR="0021536B">
          <w:t>,</w:t>
        </w:r>
      </w:ins>
      <w:r w:rsidR="00F20701">
        <w:t xml:space="preserve"> </w:t>
      </w:r>
      <w:del w:id="612" w:author="Shlomo Sela" w:date="2018-08-28T12:10:00Z">
        <w:r w:rsidR="00F20701" w:rsidDel="0021536B">
          <w:delText>(</w:delText>
        </w:r>
      </w:del>
      <w:r w:rsidR="00F20701">
        <w:t>but</w:t>
      </w:r>
      <w:del w:id="613" w:author="Shlomo Sela" w:date="2018-08-28T12:23:00Z">
        <w:r w:rsidR="00F20701" w:rsidDel="00201E49">
          <w:delText xml:space="preserve"> yet</w:delText>
        </w:r>
      </w:del>
      <w:r w:rsidR="00F20701">
        <w:t xml:space="preserve"> significant</w:t>
      </w:r>
      <w:ins w:id="614" w:author="Shlomo Sela" w:date="2018-08-28T12:10:00Z">
        <w:r w:rsidR="0021536B">
          <w:t>,</w:t>
        </w:r>
      </w:ins>
      <w:del w:id="615" w:author="Shlomo Sela" w:date="2018-08-28T12:10:00Z">
        <w:r w:rsidR="00F20701" w:rsidDel="0021536B">
          <w:delText>)</w:delText>
        </w:r>
      </w:del>
      <w:r w:rsidR="00F20701">
        <w:t xml:space="preserve"> along the Raman scatter line of water (marked in </w:t>
      </w:r>
      <w:r w:rsidR="00F20701">
        <w:fldChar w:fldCharType="begin"/>
      </w:r>
      <w:r w:rsidR="00F20701">
        <w:instrText xml:space="preserve"> REF _Ref520642114 \h </w:instrText>
      </w:r>
      <w:r w:rsidR="00F20701">
        <w:fldChar w:fldCharType="separate"/>
      </w:r>
      <w:r w:rsidR="00F20701">
        <w:t xml:space="preserve">Figure </w:t>
      </w:r>
      <w:r w:rsidR="00F20701">
        <w:rPr>
          <w:noProof/>
        </w:rPr>
        <w:t>14</w:t>
      </w:r>
      <w:r w:rsidR="00F20701">
        <w:fldChar w:fldCharType="end"/>
      </w:r>
      <w:r w:rsidR="00F20701">
        <w:t xml:space="preserve">) however, no distinct signals </w:t>
      </w:r>
      <w:commentRangeStart w:id="616"/>
      <w:r w:rsidR="00F20701">
        <w:t xml:space="preserve">of </w:t>
      </w:r>
      <w:ins w:id="617" w:author="Shlomo Sela" w:date="2018-08-28T12:11:00Z">
        <w:r w:rsidR="0021536B">
          <w:t>TLF</w:t>
        </w:r>
      </w:ins>
      <w:del w:id="618" w:author="Shlomo Sela" w:date="2018-08-28T12:11:00Z">
        <w:r w:rsidR="00F20701" w:rsidDel="0021536B">
          <w:delText>proteinaceous (or any other fluorescence)</w:delText>
        </w:r>
      </w:del>
      <w:r w:rsidR="00F20701">
        <w:t xml:space="preserve"> could </w:t>
      </w:r>
      <w:commentRangeEnd w:id="616"/>
      <w:r w:rsidR="005C17EE">
        <w:rPr>
          <w:rStyle w:val="CommentReference"/>
          <w:rFonts w:eastAsia="Calibri"/>
        </w:rPr>
        <w:commentReference w:id="616"/>
      </w:r>
      <w:r w:rsidR="00F20701">
        <w:t xml:space="preserve">be easily detected. </w:t>
      </w:r>
    </w:p>
    <w:p w:rsidR="0021536B" w:rsidRDefault="0021536B" w:rsidP="00F97925">
      <w:pPr>
        <w:rPr>
          <w:ins w:id="619" w:author="Shlomo Sela" w:date="2018-08-28T12:08:00Z"/>
        </w:rPr>
      </w:pPr>
    </w:p>
    <w:p w:rsidR="0021536B" w:rsidRDefault="0021536B" w:rsidP="00F97925">
      <w:pPr>
        <w:rPr>
          <w:ins w:id="620" w:author="Shlomo Sela" w:date="2018-08-28T12:11:00Z"/>
        </w:rPr>
      </w:pPr>
    </w:p>
    <w:p w:rsidR="00F20701" w:rsidRDefault="001C473A" w:rsidP="003A480A">
      <w:r>
        <w:t>By e</w:t>
      </w:r>
      <w:r w:rsidR="00F20701">
        <w:t>xamining the highly contaminated samples, it was clear that the emission was not limited to the TLF region but was actually spread over a large area of the EEM</w:t>
      </w:r>
      <w:ins w:id="621" w:author="Shlomo Sela" w:date="2018-08-28T12:14:00Z">
        <w:r w:rsidR="0021536B">
          <w:t xml:space="preserve"> map?</w:t>
        </w:r>
      </w:ins>
      <w:r w:rsidR="00A40665">
        <w:t>. This</w:t>
      </w:r>
      <w:r w:rsidR="00F20701">
        <w:t>, includ</w:t>
      </w:r>
      <w:ins w:id="622" w:author="Shlomo Sela" w:date="2018-08-28T12:15:00Z">
        <w:r w:rsidR="0021536B">
          <w:t>es</w:t>
        </w:r>
      </w:ins>
      <w:del w:id="623" w:author="Shlomo Sela" w:date="2018-08-28T12:15:00Z">
        <w:r w:rsidR="00F20701" w:rsidDel="0021536B">
          <w:delText>ing</w:delText>
        </w:r>
      </w:del>
      <w:r w:rsidR="00F20701">
        <w:t xml:space="preserve"> </w:t>
      </w:r>
      <w:del w:id="624" w:author="Shlomo Sela" w:date="2018-08-28T12:15:00Z">
        <w:r w:rsidR="00F20701" w:rsidDel="0021536B">
          <w:delText xml:space="preserve">the entire </w:delText>
        </w:r>
        <w:r w:rsidR="00F20701" w:rsidRPr="00A35BB3" w:rsidDel="0021536B">
          <w:delText xml:space="preserve">proteinaceous </w:delText>
        </w:r>
        <w:r w:rsidR="00F20701" w:rsidDel="0021536B">
          <w:delText>region (</w:delText>
        </w:r>
      </w:del>
      <w:r w:rsidR="00F20701">
        <w:t>the 220-300 nm excitation wavelength range,</w:t>
      </w:r>
      <w:ins w:id="625" w:author="Shlomo Sela" w:date="2018-08-28T12:16:00Z">
        <w:r w:rsidR="0021536B">
          <w:t xml:space="preserve"> and</w:t>
        </w:r>
      </w:ins>
      <w:r w:rsidR="00F20701">
        <w:t xml:space="preserve"> the 300-380 nm emission wavelength </w:t>
      </w:r>
      <w:r w:rsidR="003F0AAC">
        <w:t>range</w:t>
      </w:r>
      <w:ins w:id="626" w:author="Shlomo Sela" w:date="2018-08-28T12:16:00Z">
        <w:r w:rsidR="0021536B">
          <w:t xml:space="preserve">, specific for the </w:t>
        </w:r>
        <w:r w:rsidR="0021536B" w:rsidRPr="00A35BB3">
          <w:t xml:space="preserve">proteinaceous </w:t>
        </w:r>
        <w:r w:rsidR="0021536B">
          <w:t>region/TLF?? (</w:t>
        </w:r>
      </w:ins>
      <w:del w:id="627" w:author="Shlomo Sela" w:date="2018-08-28T12:16:00Z">
        <w:r w:rsidR="003F0AAC" w:rsidDel="0021536B">
          <w:delText xml:space="preserve"> (</w:delText>
        </w:r>
      </w:del>
      <w:r w:rsidR="00F20701">
        <w:rPr>
          <w:noProof/>
        </w:rPr>
        <w:t>Yang et al., 2015)</w:t>
      </w:r>
      <w:r w:rsidR="00A40665">
        <w:t xml:space="preserve">. </w:t>
      </w:r>
      <w:r w:rsidR="003F0AAC">
        <w:t>Furthermore</w:t>
      </w:r>
      <w:r w:rsidR="00A40665">
        <w:t>,</w:t>
      </w:r>
      <w:r w:rsidR="00F20701">
        <w:t xml:space="preserve"> the edge of the humic substance region</w:t>
      </w:r>
      <w:r w:rsidR="00A40665">
        <w:t xml:space="preserve">, </w:t>
      </w:r>
      <w:r w:rsidR="00F20701">
        <w:t>excitation in the 210-300 nm range and the emission above 400 nm</w:t>
      </w:r>
      <w:r w:rsidR="00A40665">
        <w:rPr>
          <w:noProof/>
        </w:rPr>
        <w:t xml:space="preserve"> </w:t>
      </w:r>
      <w:r w:rsidR="00F20701">
        <w:rPr>
          <w:noProof/>
        </w:rPr>
        <w:t>(Yang et al., 2015</w:t>
      </w:r>
      <w:r w:rsidR="00A40665">
        <w:rPr>
          <w:noProof/>
        </w:rPr>
        <w:t>)</w:t>
      </w:r>
      <w:ins w:id="628" w:author="Shlomo Sela" w:date="2018-08-28T12:17:00Z">
        <w:r w:rsidR="00201E49">
          <w:rPr>
            <w:noProof/>
          </w:rPr>
          <w:t>,</w:t>
        </w:r>
      </w:ins>
      <w:r w:rsidR="00F20701">
        <w:t xml:space="preserve"> also included a strong peak with excitation around 210 nm and emission at 370±10 nm emission, as described by Simelane </w:t>
      </w:r>
      <w:r w:rsidR="00F20701">
        <w:rPr>
          <w:noProof/>
        </w:rPr>
        <w:t>(2013)</w:t>
      </w:r>
      <w:r w:rsidR="00F20701">
        <w:t xml:space="preserve">. This has led us to </w:t>
      </w:r>
      <w:r w:rsidR="00201E49">
        <w:t>hypothesize</w:t>
      </w:r>
      <w:r w:rsidR="00F20701">
        <w:t xml:space="preserve"> that examining the entire EEM could improve</w:t>
      </w:r>
      <w:del w:id="629" w:author="Shlomo Sela" w:date="2018-08-28T12:17:00Z">
        <w:r w:rsidR="00F20701" w:rsidDel="00201E49">
          <w:delText xml:space="preserve"> significantly</w:delText>
        </w:r>
      </w:del>
      <w:r w:rsidR="00F20701">
        <w:t xml:space="preserve"> the detection abilities. This was particularly relevant since samples with &lt;500 CFU/ml showed very little overall fluorescence (</w:t>
      </w:r>
      <w:r w:rsidR="00F20701">
        <w:fldChar w:fldCharType="begin"/>
      </w:r>
      <w:r w:rsidR="00F20701">
        <w:instrText xml:space="preserve"> REF _Ref520642114 \h </w:instrText>
      </w:r>
      <w:r w:rsidR="00F20701">
        <w:fldChar w:fldCharType="separate"/>
      </w:r>
      <w:r w:rsidR="00F20701">
        <w:t xml:space="preserve">Figure </w:t>
      </w:r>
      <w:r w:rsidR="00F20701">
        <w:rPr>
          <w:noProof/>
        </w:rPr>
        <w:t>14</w:t>
      </w:r>
      <w:r w:rsidR="00F20701">
        <w:fldChar w:fldCharType="end"/>
      </w:r>
      <w:r w:rsidR="00F20701">
        <w:t>). Such weak signals could be properly analyzed using PLS multivariate analysis.</w:t>
      </w:r>
      <w:r w:rsidR="003A480A">
        <w:t xml:space="preserve"> </w:t>
      </w:r>
    </w:p>
    <w:p w:rsidR="003A480A" w:rsidRPr="00696058" w:rsidRDefault="003A480A" w:rsidP="003A480A">
      <w:pPr>
        <w:rPr>
          <w:lang w:val="en-GB"/>
        </w:rPr>
      </w:pPr>
      <w:r>
        <w:rPr>
          <w:lang w:val="en-GB"/>
        </w:rPr>
        <w:t xml:space="preserve">Indeed, a common approach for analysis of fluorescence data uses entire excitation-emission matrices (EEMs) </w:t>
      </w:r>
      <w:r>
        <w:rPr>
          <w:noProof/>
          <w:lang w:val="en-GB"/>
        </w:rPr>
        <w:t>(Borisover et al., 2009; Carstea et al., 2016; Heibati et al., 2017)</w:t>
      </w:r>
      <w:r>
        <w:rPr>
          <w:lang w:val="en-GB"/>
        </w:rPr>
        <w:t>. PLS regression enable</w:t>
      </w:r>
      <w:r w:rsidR="001F0186">
        <w:rPr>
          <w:lang w:val="en-GB"/>
        </w:rPr>
        <w:t>s</w:t>
      </w:r>
      <w:r>
        <w:rPr>
          <w:lang w:val="en-GB"/>
        </w:rPr>
        <w:t xml:space="preserve"> the formulation of a model for predicting the concentration of bacteria in water, based on the entire EEM data.</w:t>
      </w:r>
    </w:p>
    <w:p w:rsidR="00F20701" w:rsidRPr="001F0186" w:rsidRDefault="00F20701" w:rsidP="007F0F28">
      <w:pPr>
        <w:rPr>
          <w:lang w:val="en-GB"/>
        </w:rPr>
      </w:pPr>
    </w:p>
    <w:p w:rsidR="00F20701" w:rsidRDefault="003A480A" w:rsidP="007F0F28">
      <w:r>
        <w:rPr>
          <w:noProof/>
          <w:lang w:eastAsia="en-US"/>
        </w:rPr>
        <mc:AlternateContent>
          <mc:Choice Requires="wpg">
            <w:drawing>
              <wp:anchor distT="0" distB="0" distL="114300" distR="114300" simplePos="0" relativeHeight="251637248" behindDoc="0" locked="0" layoutInCell="1" allowOverlap="1" wp14:anchorId="6C8F191D" wp14:editId="48C353AA">
                <wp:simplePos x="0" y="0"/>
                <wp:positionH relativeFrom="margin">
                  <wp:posOffset>50245</wp:posOffset>
                </wp:positionH>
                <wp:positionV relativeFrom="margin">
                  <wp:posOffset>2899353</wp:posOffset>
                </wp:positionV>
                <wp:extent cx="5391150" cy="2743200"/>
                <wp:effectExtent l="0" t="0" r="0" b="0"/>
                <wp:wrapTopAndBottom/>
                <wp:docPr id="72" name="Group 72"/>
                <wp:cNvGraphicFramePr/>
                <a:graphic xmlns:a="http://schemas.openxmlformats.org/drawingml/2006/main">
                  <a:graphicData uri="http://schemas.microsoft.com/office/word/2010/wordprocessingGroup">
                    <wpg:wgp>
                      <wpg:cNvGrpSpPr/>
                      <wpg:grpSpPr>
                        <a:xfrm>
                          <a:off x="0" y="0"/>
                          <a:ext cx="5391150" cy="2743200"/>
                          <a:chOff x="0" y="0"/>
                          <a:chExt cx="5391732" cy="2368230"/>
                        </a:xfrm>
                      </wpg:grpSpPr>
                      <wpg:grpSp>
                        <wpg:cNvPr id="73" name="Group 72"/>
                        <wpg:cNvGrpSpPr/>
                        <wpg:grpSpPr>
                          <a:xfrm>
                            <a:off x="0" y="0"/>
                            <a:ext cx="5274310" cy="2368230"/>
                            <a:chOff x="0" y="0"/>
                            <a:chExt cx="5312410" cy="2368230"/>
                          </a:xfrm>
                        </wpg:grpSpPr>
                        <wpg:grpSp>
                          <wpg:cNvPr id="74" name="Group 73"/>
                          <wpg:cNvGrpSpPr/>
                          <wpg:grpSpPr>
                            <a:xfrm>
                              <a:off x="38100" y="0"/>
                              <a:ext cx="5274310" cy="2004060"/>
                              <a:chOff x="0" y="0"/>
                              <a:chExt cx="5302885" cy="2141220"/>
                            </a:xfrm>
                          </wpg:grpSpPr>
                          <wpg:grpSp>
                            <wpg:cNvPr id="75" name="Group 74"/>
                            <wpg:cNvGrpSpPr/>
                            <wpg:grpSpPr>
                              <a:xfrm>
                                <a:off x="0" y="0"/>
                                <a:ext cx="5302885" cy="2141220"/>
                                <a:chOff x="0" y="0"/>
                                <a:chExt cx="5302885" cy="2141220"/>
                              </a:xfrm>
                            </wpg:grpSpPr>
                            <wpg:grpSp>
                              <wpg:cNvPr id="76" name="קבוצה 2"/>
                              <wpg:cNvGrpSpPr/>
                              <wpg:grpSpPr>
                                <a:xfrm>
                                  <a:off x="0" y="0"/>
                                  <a:ext cx="5302885" cy="2141220"/>
                                  <a:chOff x="0" y="0"/>
                                  <a:chExt cx="7125970" cy="2141220"/>
                                </a:xfrm>
                              </wpg:grpSpPr>
                              <pic:pic xmlns:pic="http://schemas.openxmlformats.org/drawingml/2006/picture">
                                <pic:nvPicPr>
                                  <pic:cNvPr id="77" name="תמונה 10"/>
                                  <pic:cNvPicPr>
                                    <a:picLocks noChangeAspect="1"/>
                                  </pic:cNvPicPr>
                                </pic:nvPicPr>
                                <pic:blipFill rotWithShape="1">
                                  <a:blip r:embed="rId48">
                                    <a:extLst>
                                      <a:ext uri="{28A0092B-C50C-407E-A947-70E740481C1C}">
                                        <a14:useLocalDpi xmlns:a14="http://schemas.microsoft.com/office/drawing/2010/main" val="0"/>
                                      </a:ext>
                                    </a:extLst>
                                  </a:blip>
                                  <a:srcRect t="12765" r="5335" b="11608"/>
                                  <a:stretch/>
                                </pic:blipFill>
                                <pic:spPr bwMode="auto">
                                  <a:xfrm>
                                    <a:off x="3562350" y="0"/>
                                    <a:ext cx="3563620" cy="21348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תמונה 1"/>
                                  <pic:cNvPicPr>
                                    <a:picLocks noChangeAspect="1"/>
                                  </pic:cNvPicPr>
                                </pic:nvPicPr>
                                <pic:blipFill rotWithShape="1">
                                  <a:blip r:embed="rId49">
                                    <a:extLst>
                                      <a:ext uri="{28A0092B-C50C-407E-A947-70E740481C1C}">
                                        <a14:useLocalDpi xmlns:a14="http://schemas.microsoft.com/office/drawing/2010/main" val="0"/>
                                      </a:ext>
                                    </a:extLst>
                                  </a:blip>
                                  <a:srcRect t="12777" r="5900" b="11756"/>
                                  <a:stretch/>
                                </pic:blipFill>
                                <pic:spPr bwMode="auto">
                                  <a:xfrm>
                                    <a:off x="0" y="0"/>
                                    <a:ext cx="3563620" cy="2141220"/>
                                  </a:xfrm>
                                  <a:prstGeom prst="rect">
                                    <a:avLst/>
                                  </a:prstGeom>
                                  <a:noFill/>
                                  <a:ln>
                                    <a:noFill/>
                                  </a:ln>
                                  <a:extLst>
                                    <a:ext uri="{53640926-AAD7-44D8-BBD7-CCE9431645EC}">
                                      <a14:shadowObscured xmlns:a14="http://schemas.microsoft.com/office/drawing/2010/main"/>
                                    </a:ext>
                                  </a:extLst>
                                </pic:spPr>
                              </pic:pic>
                            </wpg:grpSp>
                            <wps:wsp>
                              <wps:cNvPr id="79" name="מלבן מעוגל 5"/>
                              <wps:cNvSpPr/>
                              <wps:spPr>
                                <a:xfrm>
                                  <a:off x="306363" y="74109"/>
                                  <a:ext cx="1257300" cy="399116"/>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19FA" w:rsidRDefault="00C319FA" w:rsidP="007F0F28">
                                    <w:r>
                                      <w:t>CFUs/ml = 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0" name="מלבן מעוגל 6"/>
                            <wps:cNvSpPr/>
                            <wps:spPr>
                              <a:xfrm>
                                <a:off x="2969562" y="52163"/>
                                <a:ext cx="1257300" cy="370177"/>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19FA" w:rsidRDefault="00C319FA" w:rsidP="007F0F28">
                                  <w:r>
                                    <w:t>CFUs/ml = 140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Text Box 80"/>
                          <wps:cNvSpPr txBox="1"/>
                          <wps:spPr>
                            <a:xfrm>
                              <a:off x="0" y="2019300"/>
                              <a:ext cx="5310505" cy="348930"/>
                            </a:xfrm>
                            <a:prstGeom prst="rect">
                              <a:avLst/>
                            </a:prstGeom>
                            <a:solidFill>
                              <a:prstClr val="white"/>
                            </a:solidFill>
                            <a:ln>
                              <a:noFill/>
                            </a:ln>
                          </wps:spPr>
                          <wps:txbx>
                            <w:txbxContent>
                              <w:p w:rsidR="00C319FA" w:rsidRPr="009811A9" w:rsidRDefault="00C319FA" w:rsidP="001F0186">
                                <w:pPr>
                                  <w:pStyle w:val="Caption"/>
                                  <w:rPr>
                                    <w:noProof/>
                                  </w:rPr>
                                </w:pPr>
                                <w:bookmarkStart w:id="630" w:name="_Ref520642114"/>
                                <w:bookmarkStart w:id="631" w:name="_Toc520445493"/>
                                <w:r w:rsidRPr="001F0186">
                                  <w:t xml:space="preserve">Figure </w:t>
                                </w:r>
                                <w:r w:rsidRPr="001F0186">
                                  <w:rPr>
                                    <w:noProof/>
                                  </w:rPr>
                                  <w:fldChar w:fldCharType="begin"/>
                                </w:r>
                                <w:r w:rsidRPr="0021536B">
                                  <w:rPr>
                                    <w:noProof/>
                                  </w:rPr>
                                  <w:instrText xml:space="preserve"> SEQ Figure \* ARABIC </w:instrText>
                                </w:r>
                                <w:r w:rsidRPr="001F0186">
                                  <w:rPr>
                                    <w:noProof/>
                                    <w:rPrChange w:id="632" w:author="Shlomo Sela" w:date="2018-08-28T12:11:00Z">
                                      <w:rPr>
                                        <w:noProof/>
                                      </w:rPr>
                                    </w:rPrChange>
                                  </w:rPr>
                                  <w:fldChar w:fldCharType="separate"/>
                                </w:r>
                                <w:r w:rsidRPr="001F0186">
                                  <w:rPr>
                                    <w:noProof/>
                                  </w:rPr>
                                  <w:t>14</w:t>
                                </w:r>
                                <w:r w:rsidRPr="001F0186">
                                  <w:rPr>
                                    <w:noProof/>
                                  </w:rPr>
                                  <w:fldChar w:fldCharType="end"/>
                                </w:r>
                                <w:bookmarkEnd w:id="630"/>
                                <w:r w:rsidRPr="001F0186">
                                  <w:rPr>
                                    <w:noProof/>
                                  </w:rPr>
                                  <w:t xml:space="preserve">. EEMs of groundwater samples with different concentrations of </w:t>
                                </w:r>
                                <w:ins w:id="633" w:author="Shlomo Sela" w:date="2018-08-28T12:12:00Z">
                                  <w:r>
                                    <w:rPr>
                                      <w:noProof/>
                                    </w:rPr>
                                    <w:t>waterborne</w:t>
                                  </w:r>
                                </w:ins>
                                <w:del w:id="634" w:author="Shlomo Sela" w:date="2018-08-28T12:12:00Z">
                                  <w:r w:rsidRPr="001F0186" w:rsidDel="0021536B">
                                    <w:rPr>
                                      <w:noProof/>
                                    </w:rPr>
                                    <w:delText>naturally present</w:delText>
                                  </w:r>
                                </w:del>
                                <w:r w:rsidRPr="001F0186">
                                  <w:rPr>
                                    <w:noProof/>
                                  </w:rPr>
                                  <w:t xml:space="preserve"> bacteria, indicated in </w:t>
                                </w:r>
                                <w:ins w:id="635" w:author="Shlomo Sela" w:date="2018-08-28T12:12:00Z">
                                  <w:r>
                                    <w:rPr>
                                      <w:noProof/>
                                    </w:rPr>
                                    <w:t>the top of each panel</w:t>
                                  </w:r>
                                </w:ins>
                                <w:del w:id="636" w:author="Shlomo Sela" w:date="2018-08-28T12:13:00Z">
                                  <w:r w:rsidRPr="001F0186" w:rsidDel="0021536B">
                                    <w:rPr>
                                      <w:noProof/>
                                    </w:rPr>
                                    <w:delText>white</w:delText>
                                  </w:r>
                                </w:del>
                                <w:r w:rsidRPr="001F0186">
                                  <w:rPr>
                                    <w:noProof/>
                                  </w:rPr>
                                  <w:t>. The zone marked in blue is the Rayleigh scatter region, and the area surrounded by a red, dashed line is the Raman scatter region.</w:t>
                                </w:r>
                                <w:bookmarkEnd w:id="631"/>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90" name="Oval 81"/>
                        <wps:cNvSpPr/>
                        <wps:spPr>
                          <a:xfrm rot="3486627">
                            <a:off x="1428749" y="-90487"/>
                            <a:ext cx="276240" cy="228715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6" name="Oval 90"/>
                        <wps:cNvSpPr/>
                        <wps:spPr>
                          <a:xfrm rot="3486627">
                            <a:off x="4110037" y="-128587"/>
                            <a:ext cx="276240" cy="228715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C8F191D" id="Group 72" o:spid="_x0000_s1161" style="position:absolute;left:0;text-align:left;margin-left:3.95pt;margin-top:228.3pt;width:424.5pt;height:3in;z-index:251637248;mso-position-horizontal-relative:margin;mso-position-vertical-relative:margin;mso-height-relative:margin" coordsize="53917,23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">
                <v:group id="_x0000_s1162" style="position:absolute;width:52743;height:23682" coordsize="53124,23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group id="Group 73" o:spid="_x0000_s1163" style="position:absolute;left:381;width:52743;height:20040" coordsize="53028,2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group id="Group 74" o:spid="_x0000_s1164" style="position:absolute;width:53028;height:21412" coordsize="53028,2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group id="קבוצה 2" o:spid="_x0000_s1165" style="position:absolute;width:53028;height:21412" coordsize="71259,2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תמונה 10" o:spid="_x0000_s1166" type="#_x0000_t75" style="position:absolute;left:35623;width:35636;height:21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">
                          <v:imagedata r:id="rId50" o:title="" croptop="8366f" cropbottom="7607f" cropright="3496f"/>
                          <v:path arrowok="t"/>
                        </v:shape>
                        <v:shape id="תמונה 1" o:spid="_x0000_s1167" type="#_x0000_t75" style="position:absolute;width:35636;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">
                          <v:imagedata r:id="rId51" o:title="" croptop="8374f" cropbottom="7704f" cropright="3867f"/>
                          <v:path arrowok="t"/>
                        </v:shape>
                      </v:group>
                      <v:roundrect id="מלבן מעוגל 5" o:spid="_x0000_s1168" style="position:absolute;left:3063;top:741;width:12573;height:39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" filled="f" strokecolor="black [3213]" strokeweight="1pt">
                        <v:stroke joinstyle="miter"/>
                        <v:textbox>
                          <w:txbxContent>
                            <w:p w:rsidR="00C319FA" w:rsidRDefault="00C319FA" w:rsidP="007F0F28">
                              <w:r>
                                <w:t>CFUs/ml = 16</w:t>
                              </w:r>
                            </w:p>
                          </w:txbxContent>
                        </v:textbox>
                      </v:roundrect>
                    </v:group>
                    <v:roundrect id="מלבן מעוגל 6" o:spid="_x0000_s1169" style="position:absolute;left:29695;top:521;width:12573;height:37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" filled="f" strokecolor="black [3213]" strokeweight="1pt">
                      <v:stroke joinstyle="miter"/>
                      <v:textbox>
                        <w:txbxContent>
                          <w:p w:rsidR="00C319FA" w:rsidRDefault="00C319FA" w:rsidP="007F0F28">
                            <w:r>
                              <w:t>CFUs/ml = 140</w:t>
                            </w:r>
                          </w:p>
                        </w:txbxContent>
                      </v:textbox>
                    </v:roundrect>
                  </v:group>
                  <v:shape id="Text Box 80" o:spid="_x0000_s1170" type="#_x0000_t202" style="position:absolute;top:20193;width:53105;height:3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" stroked="f">
                    <v:textbox inset="0,0,0,0">
                      <w:txbxContent>
                        <w:p w:rsidR="00C319FA" w:rsidRPr="009811A9" w:rsidRDefault="00C319FA" w:rsidP="001F0186">
                          <w:pPr>
                            <w:pStyle w:val="Caption"/>
                            <w:rPr>
                              <w:noProof/>
                            </w:rPr>
                          </w:pPr>
                          <w:bookmarkStart w:id="637" w:name="_Ref520642114"/>
                          <w:bookmarkStart w:id="638" w:name="_Toc520445493"/>
                          <w:r w:rsidRPr="001F0186">
                            <w:t xml:space="preserve">Figure </w:t>
                          </w:r>
                          <w:r w:rsidRPr="001F0186">
                            <w:rPr>
                              <w:noProof/>
                            </w:rPr>
                            <w:fldChar w:fldCharType="begin"/>
                          </w:r>
                          <w:r w:rsidRPr="0021536B">
                            <w:rPr>
                              <w:noProof/>
                            </w:rPr>
                            <w:instrText xml:space="preserve"> SEQ Figure \* ARABIC </w:instrText>
                          </w:r>
                          <w:r w:rsidRPr="001F0186">
                            <w:rPr>
                              <w:noProof/>
                              <w:rPrChange w:id="639" w:author="Shlomo Sela" w:date="2018-08-28T12:11:00Z">
                                <w:rPr>
                                  <w:noProof/>
                                </w:rPr>
                              </w:rPrChange>
                            </w:rPr>
                            <w:fldChar w:fldCharType="separate"/>
                          </w:r>
                          <w:r w:rsidRPr="001F0186">
                            <w:rPr>
                              <w:noProof/>
                            </w:rPr>
                            <w:t>14</w:t>
                          </w:r>
                          <w:r w:rsidRPr="001F0186">
                            <w:rPr>
                              <w:noProof/>
                            </w:rPr>
                            <w:fldChar w:fldCharType="end"/>
                          </w:r>
                          <w:bookmarkEnd w:id="637"/>
                          <w:r w:rsidRPr="001F0186">
                            <w:rPr>
                              <w:noProof/>
                            </w:rPr>
                            <w:t xml:space="preserve">. EEMs of groundwater samples with different concentrations of </w:t>
                          </w:r>
                          <w:ins w:id="640" w:author="Shlomo Sela" w:date="2018-08-28T12:12:00Z">
                            <w:r>
                              <w:rPr>
                                <w:noProof/>
                              </w:rPr>
                              <w:t>waterborne</w:t>
                            </w:r>
                          </w:ins>
                          <w:del w:id="641" w:author="Shlomo Sela" w:date="2018-08-28T12:12:00Z">
                            <w:r w:rsidRPr="001F0186" w:rsidDel="0021536B">
                              <w:rPr>
                                <w:noProof/>
                              </w:rPr>
                              <w:delText>naturally present</w:delText>
                            </w:r>
                          </w:del>
                          <w:r w:rsidRPr="001F0186">
                            <w:rPr>
                              <w:noProof/>
                            </w:rPr>
                            <w:t xml:space="preserve"> bacteria, indicated in </w:t>
                          </w:r>
                          <w:ins w:id="642" w:author="Shlomo Sela" w:date="2018-08-28T12:12:00Z">
                            <w:r>
                              <w:rPr>
                                <w:noProof/>
                              </w:rPr>
                              <w:t>the top of each panel</w:t>
                            </w:r>
                          </w:ins>
                          <w:del w:id="643" w:author="Shlomo Sela" w:date="2018-08-28T12:13:00Z">
                            <w:r w:rsidRPr="001F0186" w:rsidDel="0021536B">
                              <w:rPr>
                                <w:noProof/>
                              </w:rPr>
                              <w:delText>white</w:delText>
                            </w:r>
                          </w:del>
                          <w:r w:rsidRPr="001F0186">
                            <w:rPr>
                              <w:noProof/>
                            </w:rPr>
                            <w:t>. The zone marked in blue is the Rayleigh scatter region, and the area surrounded by a red, dashed line is the Raman scatter region.</w:t>
                          </w:r>
                          <w:bookmarkEnd w:id="638"/>
                        </w:p>
                      </w:txbxContent>
                    </v:textbox>
                  </v:shape>
                </v:group>
                <v:oval id="Oval 81" o:spid="_x0000_s1171" style="position:absolute;left:14286;top:-905;width:2763;height:22872;rotation:380832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" filled="f" strokecolor="red" strokeweight="1pt">
                  <v:stroke dashstyle="dash" joinstyle="miter"/>
                </v:oval>
                <v:oval id="Oval 90" o:spid="_x0000_s1172" style="position:absolute;left:41099;top:-1286;width:2763;height:22872;rotation:380832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" filled="f" strokecolor="red" strokeweight="1pt">
                  <v:stroke dashstyle="dash" joinstyle="miter"/>
                </v:oval>
                <w10:wrap type="topAndBottom" anchorx="margin" anchory="margin"/>
              </v:group>
            </w:pict>
          </mc:Fallback>
        </mc:AlternateContent>
      </w:r>
      <w:r w:rsidR="00F20701">
        <w:br w:type="page"/>
      </w:r>
    </w:p>
    <w:p w:rsidR="00F20701" w:rsidRDefault="00F20701" w:rsidP="00E926D0">
      <w:pPr>
        <w:pStyle w:val="Heading3"/>
        <w:numPr>
          <w:ilvl w:val="2"/>
          <w:numId w:val="35"/>
        </w:numPr>
        <w:ind w:left="142" w:hanging="142"/>
      </w:pPr>
      <w:bookmarkStart w:id="644" w:name="_Toc520664327"/>
      <w:bookmarkStart w:id="645" w:name="_Toc522802749"/>
      <w:r>
        <w:t>Multispectral fluorescence spectroscopy and PLS analysis</w:t>
      </w:r>
      <w:bookmarkEnd w:id="644"/>
      <w:bookmarkEnd w:id="645"/>
    </w:p>
    <w:bookmarkEnd w:id="604"/>
    <w:p w:rsidR="00F20701" w:rsidRDefault="003A480A" w:rsidP="003A480A">
      <w:r>
        <w:t xml:space="preserve">In order to </w:t>
      </w:r>
      <w:r w:rsidR="001F0186">
        <w:t xml:space="preserve">analyze </w:t>
      </w:r>
      <w:r>
        <w:t>the entire EEM</w:t>
      </w:r>
      <w:r w:rsidR="00F20701">
        <w:t xml:space="preserve">, a series of preprocessing approaches were </w:t>
      </w:r>
      <w:r>
        <w:t xml:space="preserve">initially </w:t>
      </w:r>
      <w:r w:rsidR="00F20701">
        <w:t xml:space="preserve">tested on the </w:t>
      </w:r>
      <w:r w:rsidR="00F20701">
        <w:rPr>
          <w:i/>
          <w:iCs/>
        </w:rPr>
        <w:t>E. coli</w:t>
      </w:r>
      <w:r w:rsidR="00F20701">
        <w:t xml:space="preserve"> data set (n= 137</w:t>
      </w:r>
      <w:r w:rsidR="00CE4BF2">
        <w:t xml:space="preserve">, </w:t>
      </w:r>
      <w:r w:rsidR="00F20701">
        <w:fldChar w:fldCharType="begin"/>
      </w:r>
      <w:r w:rsidR="00F20701">
        <w:instrText xml:space="preserve"> REF _Ref520643013 \h </w:instrText>
      </w:r>
      <w:r w:rsidR="00F20701">
        <w:fldChar w:fldCharType="separate"/>
      </w:r>
      <w:r w:rsidR="00A77C98">
        <w:t xml:space="preserve">Table </w:t>
      </w:r>
      <w:r w:rsidR="00A77C98">
        <w:rPr>
          <w:noProof/>
        </w:rPr>
        <w:t>5</w:t>
      </w:r>
      <w:r w:rsidR="00F20701">
        <w:fldChar w:fldCharType="end"/>
      </w:r>
      <w:r w:rsidR="00F20701">
        <w:t xml:space="preserve">). In all methods, 60% of the samples were used to calibrate a model, and 40% of the samples served to validate it. </w:t>
      </w:r>
    </w:p>
    <w:p w:rsidR="00F20701" w:rsidRPr="001F0186" w:rsidRDefault="00F20701" w:rsidP="001F0186">
      <w:pPr>
        <w:pStyle w:val="Caption"/>
      </w:pPr>
      <w:bookmarkStart w:id="646" w:name="_Ref520643013"/>
      <w:bookmarkStart w:id="647" w:name="_Toc520445481"/>
      <w:r w:rsidRPr="001F0186">
        <w:t xml:space="preserve">Table </w:t>
      </w:r>
      <w:r w:rsidRPr="001F0186">
        <w:rPr>
          <w:noProof/>
        </w:rPr>
        <w:fldChar w:fldCharType="begin"/>
      </w:r>
      <w:r w:rsidRPr="001F0186">
        <w:rPr>
          <w:noProof/>
        </w:rPr>
        <w:instrText xml:space="preserve"> SEQ Table \* ARABIC </w:instrText>
      </w:r>
      <w:r w:rsidRPr="001F0186">
        <w:rPr>
          <w:noProof/>
        </w:rPr>
        <w:fldChar w:fldCharType="separate"/>
      </w:r>
      <w:r w:rsidR="00E31A16" w:rsidRPr="001F0186">
        <w:rPr>
          <w:noProof/>
        </w:rPr>
        <w:t>5</w:t>
      </w:r>
      <w:r w:rsidRPr="001F0186">
        <w:rPr>
          <w:noProof/>
        </w:rPr>
        <w:fldChar w:fldCharType="end"/>
      </w:r>
      <w:bookmarkEnd w:id="646"/>
      <w:r w:rsidRPr="001F0186">
        <w:t>. Comparison of different preprocessing approaches: RMSE and R</w:t>
      </w:r>
      <w:r w:rsidRPr="001F0186">
        <w:rPr>
          <w:vertAlign w:val="superscript"/>
        </w:rPr>
        <w:t>2</w:t>
      </w:r>
      <w:r w:rsidRPr="001F0186">
        <w:t xml:space="preserve"> values are calculated on validation set, n=60. LVs = Latent variables. The best method is the one that shows the highest R</w:t>
      </w:r>
      <w:r w:rsidRPr="001F0186">
        <w:rPr>
          <w:vertAlign w:val="superscript"/>
        </w:rPr>
        <w:t>2</w:t>
      </w:r>
      <w:r w:rsidRPr="001F0186">
        <w:t xml:space="preserve"> with the lowest possible RMSE, and is in </w:t>
      </w:r>
      <w:r w:rsidRPr="001F0186">
        <w:rPr>
          <w:b/>
          <w:bCs/>
        </w:rPr>
        <w:t>bold</w:t>
      </w:r>
      <w:r w:rsidRPr="001F0186">
        <w:t xml:space="preserve">. </w:t>
      </w:r>
      <w:bookmarkEnd w:id="647"/>
    </w:p>
    <w:tbl>
      <w:tblPr>
        <w:tblStyle w:val="GridTable1Light1"/>
        <w:tblW w:w="7801" w:type="dxa"/>
        <w:tblLook w:val="04A0" w:firstRow="1" w:lastRow="0" w:firstColumn="1" w:lastColumn="0" w:noHBand="0" w:noVBand="1"/>
      </w:tblPr>
      <w:tblGrid>
        <w:gridCol w:w="548"/>
        <w:gridCol w:w="2999"/>
        <w:gridCol w:w="2055"/>
        <w:gridCol w:w="629"/>
        <w:gridCol w:w="852"/>
        <w:gridCol w:w="718"/>
      </w:tblGrid>
      <w:tr w:rsidR="00F20701" w:rsidTr="007F0F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rsidR="00F20701" w:rsidRDefault="00F20701" w:rsidP="007F0F28">
            <w:pPr>
              <w:spacing w:before="0" w:after="0"/>
            </w:pPr>
            <w:r>
              <w:t>#</w:t>
            </w:r>
          </w:p>
        </w:tc>
        <w:tc>
          <w:tcPr>
            <w:tcW w:w="3005" w:type="dxa"/>
          </w:tcPr>
          <w:p w:rsidR="00F20701" w:rsidRDefault="00F20701" w:rsidP="007F0F28">
            <w:pPr>
              <w:spacing w:before="0" w:after="0"/>
              <w:cnfStyle w:val="100000000000" w:firstRow="1" w:lastRow="0" w:firstColumn="0" w:lastColumn="0" w:oddVBand="0" w:evenVBand="0" w:oddHBand="0" w:evenHBand="0" w:firstRowFirstColumn="0" w:firstRowLastColumn="0" w:lastRowFirstColumn="0" w:lastRowLastColumn="0"/>
            </w:pPr>
            <w:r>
              <w:t>Preprocessing 1</w:t>
            </w:r>
          </w:p>
        </w:tc>
        <w:tc>
          <w:tcPr>
            <w:tcW w:w="2057" w:type="dxa"/>
          </w:tcPr>
          <w:p w:rsidR="00F20701" w:rsidRDefault="00F20701" w:rsidP="007F0F28">
            <w:pPr>
              <w:spacing w:before="0" w:after="0"/>
              <w:cnfStyle w:val="100000000000" w:firstRow="1" w:lastRow="0" w:firstColumn="0" w:lastColumn="0" w:oddVBand="0" w:evenVBand="0" w:oddHBand="0" w:evenHBand="0" w:firstRowFirstColumn="0" w:firstRowLastColumn="0" w:lastRowFirstColumn="0" w:lastRowLastColumn="0"/>
            </w:pPr>
            <w:r>
              <w:t>Preprocessing 2</w:t>
            </w:r>
          </w:p>
        </w:tc>
        <w:tc>
          <w:tcPr>
            <w:tcW w:w="629" w:type="dxa"/>
          </w:tcPr>
          <w:p w:rsidR="00F20701" w:rsidRDefault="00F20701" w:rsidP="007F0F28">
            <w:pPr>
              <w:spacing w:before="0" w:after="0"/>
              <w:cnfStyle w:val="100000000000" w:firstRow="1" w:lastRow="0" w:firstColumn="0" w:lastColumn="0" w:oddVBand="0" w:evenVBand="0" w:oddHBand="0" w:evenHBand="0" w:firstRowFirstColumn="0" w:firstRowLastColumn="0" w:lastRowFirstColumn="0" w:lastRowLastColumn="0"/>
            </w:pPr>
            <w:r>
              <w:t>LVs</w:t>
            </w:r>
          </w:p>
        </w:tc>
        <w:tc>
          <w:tcPr>
            <w:tcW w:w="842" w:type="dxa"/>
          </w:tcPr>
          <w:p w:rsidR="00F20701" w:rsidRDefault="00F20701" w:rsidP="007F0F28">
            <w:pPr>
              <w:spacing w:before="0" w:after="0"/>
              <w:cnfStyle w:val="100000000000" w:firstRow="1" w:lastRow="0" w:firstColumn="0" w:lastColumn="0" w:oddVBand="0" w:evenVBand="0" w:oddHBand="0" w:evenHBand="0" w:firstRowFirstColumn="0" w:firstRowLastColumn="0" w:lastRowFirstColumn="0" w:lastRowLastColumn="0"/>
            </w:pPr>
            <w:r>
              <w:t>RMSE</w:t>
            </w:r>
          </w:p>
        </w:tc>
        <w:tc>
          <w:tcPr>
            <w:tcW w:w="719" w:type="dxa"/>
          </w:tcPr>
          <w:p w:rsidR="00F20701" w:rsidRPr="00820007" w:rsidRDefault="00F20701" w:rsidP="007F0F28">
            <w:pPr>
              <w:spacing w:before="0" w:after="0"/>
              <w:cnfStyle w:val="100000000000" w:firstRow="1" w:lastRow="0" w:firstColumn="0" w:lastColumn="0" w:oddVBand="0" w:evenVBand="0" w:oddHBand="0" w:evenHBand="0" w:firstRowFirstColumn="0" w:firstRowLastColumn="0" w:lastRowFirstColumn="0" w:lastRowLastColumn="0"/>
            </w:pPr>
            <w:r>
              <w:t>R</w:t>
            </w:r>
            <w:r>
              <w:rPr>
                <w:vertAlign w:val="superscript"/>
              </w:rPr>
              <w:t>2</w:t>
            </w:r>
          </w:p>
        </w:tc>
      </w:tr>
      <w:tr w:rsidR="00F20701" w:rsidTr="007F0F28">
        <w:tc>
          <w:tcPr>
            <w:cnfStyle w:val="001000000000" w:firstRow="0" w:lastRow="0" w:firstColumn="1" w:lastColumn="0" w:oddVBand="0" w:evenVBand="0" w:oddHBand="0" w:evenHBand="0" w:firstRowFirstColumn="0" w:firstRowLastColumn="0" w:lastRowFirstColumn="0" w:lastRowLastColumn="0"/>
            <w:tcW w:w="549" w:type="dxa"/>
          </w:tcPr>
          <w:p w:rsidR="00F20701" w:rsidRDefault="00F20701" w:rsidP="007F0F28">
            <w:pPr>
              <w:spacing w:before="0" w:after="0"/>
            </w:pPr>
            <w:r>
              <w:t>1</w:t>
            </w:r>
          </w:p>
        </w:tc>
        <w:tc>
          <w:tcPr>
            <w:tcW w:w="3005"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2057"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12</w:t>
            </w:r>
          </w:p>
        </w:tc>
        <w:tc>
          <w:tcPr>
            <w:tcW w:w="842"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0.96</w:t>
            </w:r>
          </w:p>
        </w:tc>
        <w:tc>
          <w:tcPr>
            <w:tcW w:w="71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0.62</w:t>
            </w:r>
          </w:p>
        </w:tc>
      </w:tr>
      <w:tr w:rsidR="00F20701" w:rsidTr="007F0F28">
        <w:tc>
          <w:tcPr>
            <w:cnfStyle w:val="001000000000" w:firstRow="0" w:lastRow="0" w:firstColumn="1" w:lastColumn="0" w:oddVBand="0" w:evenVBand="0" w:oddHBand="0" w:evenHBand="0" w:firstRowFirstColumn="0" w:firstRowLastColumn="0" w:lastRowFirstColumn="0" w:lastRowLastColumn="0"/>
            <w:tcW w:w="549" w:type="dxa"/>
          </w:tcPr>
          <w:p w:rsidR="00F20701" w:rsidRDefault="00F20701" w:rsidP="007F0F28">
            <w:pPr>
              <w:spacing w:before="0" w:after="0"/>
            </w:pPr>
            <w:r>
              <w:t>2</w:t>
            </w:r>
          </w:p>
        </w:tc>
        <w:tc>
          <w:tcPr>
            <w:tcW w:w="3005"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3C6CC8">
              <w:t>None</w:t>
            </w:r>
          </w:p>
        </w:tc>
        <w:tc>
          <w:tcPr>
            <w:tcW w:w="2057"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11</w:t>
            </w:r>
          </w:p>
        </w:tc>
        <w:tc>
          <w:tcPr>
            <w:tcW w:w="842"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0.97</w:t>
            </w:r>
          </w:p>
        </w:tc>
        <w:tc>
          <w:tcPr>
            <w:tcW w:w="71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0.60</w:t>
            </w:r>
          </w:p>
        </w:tc>
      </w:tr>
      <w:tr w:rsidR="00F20701" w:rsidTr="007F0F28">
        <w:tc>
          <w:tcPr>
            <w:cnfStyle w:val="001000000000" w:firstRow="0" w:lastRow="0" w:firstColumn="1" w:lastColumn="0" w:oddVBand="0" w:evenVBand="0" w:oddHBand="0" w:evenHBand="0" w:firstRowFirstColumn="0" w:firstRowLastColumn="0" w:lastRowFirstColumn="0" w:lastRowLastColumn="0"/>
            <w:tcW w:w="549" w:type="dxa"/>
          </w:tcPr>
          <w:p w:rsidR="00F20701" w:rsidRDefault="00F20701" w:rsidP="007F0F28">
            <w:pPr>
              <w:spacing w:before="0" w:after="0"/>
            </w:pPr>
            <w:r>
              <w:t>3</w:t>
            </w:r>
          </w:p>
        </w:tc>
        <w:tc>
          <w:tcPr>
            <w:tcW w:w="3005"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3C6CC8">
              <w:t>None</w:t>
            </w:r>
          </w:p>
        </w:tc>
        <w:tc>
          <w:tcPr>
            <w:tcW w:w="2057"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2</w:t>
            </w:r>
          </w:p>
        </w:tc>
        <w:tc>
          <w:tcPr>
            <w:tcW w:w="842"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0.61</w:t>
            </w:r>
          </w:p>
        </w:tc>
        <w:tc>
          <w:tcPr>
            <w:tcW w:w="71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0.59</w:t>
            </w:r>
          </w:p>
        </w:tc>
      </w:tr>
      <w:tr w:rsidR="00F20701" w:rsidTr="007F0F28">
        <w:tc>
          <w:tcPr>
            <w:cnfStyle w:val="001000000000" w:firstRow="0" w:lastRow="0" w:firstColumn="1" w:lastColumn="0" w:oddVBand="0" w:evenVBand="0" w:oddHBand="0" w:evenHBand="0" w:firstRowFirstColumn="0" w:firstRowLastColumn="0" w:lastRowFirstColumn="0" w:lastRowLastColumn="0"/>
            <w:tcW w:w="549" w:type="dxa"/>
          </w:tcPr>
          <w:p w:rsidR="00F20701" w:rsidRDefault="00F20701" w:rsidP="007F0F28">
            <w:pPr>
              <w:spacing w:before="0" w:after="0"/>
            </w:pPr>
            <w:r>
              <w:t>4</w:t>
            </w:r>
          </w:p>
        </w:tc>
        <w:tc>
          <w:tcPr>
            <w:tcW w:w="3005"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3C6CC8">
              <w:t>None</w:t>
            </w:r>
          </w:p>
        </w:tc>
        <w:tc>
          <w:tcPr>
            <w:tcW w:w="2057"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4</w:t>
            </w:r>
          </w:p>
        </w:tc>
        <w:tc>
          <w:tcPr>
            <w:tcW w:w="842"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0.77</w:t>
            </w:r>
          </w:p>
        </w:tc>
        <w:tc>
          <w:tcPr>
            <w:tcW w:w="71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0.68</w:t>
            </w:r>
          </w:p>
        </w:tc>
      </w:tr>
      <w:tr w:rsidR="00F20701" w:rsidTr="007F0F28">
        <w:tc>
          <w:tcPr>
            <w:cnfStyle w:val="001000000000" w:firstRow="0" w:lastRow="0" w:firstColumn="1" w:lastColumn="0" w:oddVBand="0" w:evenVBand="0" w:oddHBand="0" w:evenHBand="0" w:firstRowFirstColumn="0" w:firstRowLastColumn="0" w:lastRowFirstColumn="0" w:lastRowLastColumn="0"/>
            <w:tcW w:w="549" w:type="dxa"/>
          </w:tcPr>
          <w:p w:rsidR="00F20701" w:rsidRDefault="00F20701" w:rsidP="007F0F28">
            <w:pPr>
              <w:spacing w:before="0" w:after="0"/>
            </w:pPr>
            <w:r>
              <w:t>5</w:t>
            </w:r>
          </w:p>
        </w:tc>
        <w:tc>
          <w:tcPr>
            <w:tcW w:w="3005"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A35014">
              <w:t>Normalized</w:t>
            </w:r>
          </w:p>
        </w:tc>
        <w:tc>
          <w:tcPr>
            <w:tcW w:w="2057"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10</w:t>
            </w:r>
          </w:p>
        </w:tc>
        <w:tc>
          <w:tcPr>
            <w:tcW w:w="842"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1.12</w:t>
            </w:r>
          </w:p>
        </w:tc>
        <w:tc>
          <w:tcPr>
            <w:tcW w:w="71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0.54</w:t>
            </w:r>
          </w:p>
        </w:tc>
      </w:tr>
      <w:tr w:rsidR="00F20701" w:rsidTr="007F0F28">
        <w:tc>
          <w:tcPr>
            <w:cnfStyle w:val="001000000000" w:firstRow="0" w:lastRow="0" w:firstColumn="1" w:lastColumn="0" w:oddVBand="0" w:evenVBand="0" w:oddHBand="0" w:evenHBand="0" w:firstRowFirstColumn="0" w:firstRowLastColumn="0" w:lastRowFirstColumn="0" w:lastRowLastColumn="0"/>
            <w:tcW w:w="549" w:type="dxa"/>
          </w:tcPr>
          <w:p w:rsidR="00F20701" w:rsidRDefault="00F20701" w:rsidP="007F0F28">
            <w:pPr>
              <w:spacing w:before="0" w:after="0"/>
            </w:pPr>
            <w:r>
              <w:t>6</w:t>
            </w:r>
          </w:p>
        </w:tc>
        <w:tc>
          <w:tcPr>
            <w:tcW w:w="3005"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A35014">
              <w:t>Normalized</w:t>
            </w:r>
          </w:p>
        </w:tc>
        <w:tc>
          <w:tcPr>
            <w:tcW w:w="2057"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9</w:t>
            </w:r>
          </w:p>
        </w:tc>
        <w:tc>
          <w:tcPr>
            <w:tcW w:w="842"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1.15</w:t>
            </w:r>
          </w:p>
        </w:tc>
        <w:tc>
          <w:tcPr>
            <w:tcW w:w="71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0.55</w:t>
            </w:r>
          </w:p>
        </w:tc>
      </w:tr>
      <w:tr w:rsidR="00F20701" w:rsidTr="007F0F28">
        <w:tc>
          <w:tcPr>
            <w:cnfStyle w:val="001000000000" w:firstRow="0" w:lastRow="0" w:firstColumn="1" w:lastColumn="0" w:oddVBand="0" w:evenVBand="0" w:oddHBand="0" w:evenHBand="0" w:firstRowFirstColumn="0" w:firstRowLastColumn="0" w:lastRowFirstColumn="0" w:lastRowLastColumn="0"/>
            <w:tcW w:w="549" w:type="dxa"/>
          </w:tcPr>
          <w:p w:rsidR="00F20701" w:rsidRDefault="00F20701" w:rsidP="007F0F28">
            <w:pPr>
              <w:spacing w:before="0" w:after="0"/>
            </w:pPr>
            <w:r>
              <w:t>7</w:t>
            </w:r>
          </w:p>
        </w:tc>
        <w:tc>
          <w:tcPr>
            <w:tcW w:w="3005"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A35014">
              <w:t>Normalized</w:t>
            </w:r>
          </w:p>
        </w:tc>
        <w:tc>
          <w:tcPr>
            <w:tcW w:w="2057"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2</w:t>
            </w:r>
          </w:p>
        </w:tc>
        <w:tc>
          <w:tcPr>
            <w:tcW w:w="842"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0.9</w:t>
            </w:r>
          </w:p>
        </w:tc>
        <w:tc>
          <w:tcPr>
            <w:tcW w:w="71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0.49</w:t>
            </w:r>
          </w:p>
        </w:tc>
      </w:tr>
      <w:tr w:rsidR="00F20701" w:rsidTr="007F0F28">
        <w:tc>
          <w:tcPr>
            <w:cnfStyle w:val="001000000000" w:firstRow="0" w:lastRow="0" w:firstColumn="1" w:lastColumn="0" w:oddVBand="0" w:evenVBand="0" w:oddHBand="0" w:evenHBand="0" w:firstRowFirstColumn="0" w:firstRowLastColumn="0" w:lastRowFirstColumn="0" w:lastRowLastColumn="0"/>
            <w:tcW w:w="549" w:type="dxa"/>
          </w:tcPr>
          <w:p w:rsidR="00F20701" w:rsidRDefault="00F20701" w:rsidP="007F0F28">
            <w:pPr>
              <w:spacing w:before="0" w:after="0"/>
            </w:pPr>
            <w:r>
              <w:t>8</w:t>
            </w:r>
          </w:p>
        </w:tc>
        <w:tc>
          <w:tcPr>
            <w:tcW w:w="3005"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rsidRPr="00A35014">
              <w:t>Normalized</w:t>
            </w:r>
          </w:p>
        </w:tc>
        <w:tc>
          <w:tcPr>
            <w:tcW w:w="2057"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8</w:t>
            </w:r>
          </w:p>
        </w:tc>
        <w:tc>
          <w:tcPr>
            <w:tcW w:w="842"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0.98</w:t>
            </w:r>
          </w:p>
        </w:tc>
        <w:tc>
          <w:tcPr>
            <w:tcW w:w="71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0.65</w:t>
            </w:r>
          </w:p>
        </w:tc>
      </w:tr>
      <w:tr w:rsidR="00F20701" w:rsidTr="007F0F28">
        <w:tc>
          <w:tcPr>
            <w:cnfStyle w:val="001000000000" w:firstRow="0" w:lastRow="0" w:firstColumn="1" w:lastColumn="0" w:oddVBand="0" w:evenVBand="0" w:oddHBand="0" w:evenHBand="0" w:firstRowFirstColumn="0" w:firstRowLastColumn="0" w:lastRowFirstColumn="0" w:lastRowLastColumn="0"/>
            <w:tcW w:w="549" w:type="dxa"/>
          </w:tcPr>
          <w:p w:rsidR="00F20701" w:rsidRDefault="00F20701" w:rsidP="007F0F28">
            <w:pPr>
              <w:spacing w:before="0" w:after="0"/>
            </w:pPr>
            <w:r>
              <w:t>9</w:t>
            </w:r>
          </w:p>
        </w:tc>
        <w:tc>
          <w:tcPr>
            <w:tcW w:w="3005"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+ 1/signal</w:t>
            </w:r>
          </w:p>
        </w:tc>
        <w:tc>
          <w:tcPr>
            <w:tcW w:w="2057"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7</w:t>
            </w:r>
          </w:p>
        </w:tc>
        <w:tc>
          <w:tcPr>
            <w:tcW w:w="842"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w:t>
            </w:r>
          </w:p>
        </w:tc>
        <w:tc>
          <w:tcPr>
            <w:tcW w:w="71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0.74</w:t>
            </w:r>
          </w:p>
        </w:tc>
      </w:tr>
      <w:tr w:rsidR="00F20701" w:rsidTr="007F0F28">
        <w:tc>
          <w:tcPr>
            <w:cnfStyle w:val="001000000000" w:firstRow="0" w:lastRow="0" w:firstColumn="1" w:lastColumn="0" w:oddVBand="0" w:evenVBand="0" w:oddHBand="0" w:evenHBand="0" w:firstRowFirstColumn="0" w:firstRowLastColumn="0" w:lastRowFirstColumn="0" w:lastRowLastColumn="0"/>
            <w:tcW w:w="549" w:type="dxa"/>
          </w:tcPr>
          <w:p w:rsidR="00F20701" w:rsidRDefault="00F20701" w:rsidP="007F0F28">
            <w:pPr>
              <w:spacing w:before="0" w:after="0"/>
            </w:pPr>
            <w:r>
              <w:t>10</w:t>
            </w:r>
          </w:p>
        </w:tc>
        <w:tc>
          <w:tcPr>
            <w:tcW w:w="3005"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+ 1/signal</w:t>
            </w:r>
          </w:p>
        </w:tc>
        <w:tc>
          <w:tcPr>
            <w:tcW w:w="2057"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7</w:t>
            </w:r>
          </w:p>
        </w:tc>
        <w:tc>
          <w:tcPr>
            <w:tcW w:w="842"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0.78</w:t>
            </w:r>
          </w:p>
        </w:tc>
        <w:tc>
          <w:tcPr>
            <w:tcW w:w="71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0.72</w:t>
            </w:r>
          </w:p>
        </w:tc>
      </w:tr>
      <w:tr w:rsidR="00F20701" w:rsidTr="007F0F28">
        <w:tc>
          <w:tcPr>
            <w:cnfStyle w:val="001000000000" w:firstRow="0" w:lastRow="0" w:firstColumn="1" w:lastColumn="0" w:oddVBand="0" w:evenVBand="0" w:oddHBand="0" w:evenHBand="0" w:firstRowFirstColumn="0" w:firstRowLastColumn="0" w:lastRowFirstColumn="0" w:lastRowLastColumn="0"/>
            <w:tcW w:w="549" w:type="dxa"/>
          </w:tcPr>
          <w:p w:rsidR="00F20701" w:rsidRDefault="00F20701" w:rsidP="007F0F28">
            <w:pPr>
              <w:spacing w:before="0" w:after="0"/>
            </w:pPr>
            <w:r>
              <w:t>11</w:t>
            </w:r>
          </w:p>
        </w:tc>
        <w:tc>
          <w:tcPr>
            <w:tcW w:w="3005"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+ 1/signal</w:t>
            </w:r>
          </w:p>
        </w:tc>
        <w:tc>
          <w:tcPr>
            <w:tcW w:w="2057"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13</w:t>
            </w:r>
          </w:p>
        </w:tc>
        <w:tc>
          <w:tcPr>
            <w:tcW w:w="842"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0.74</w:t>
            </w:r>
          </w:p>
        </w:tc>
        <w:tc>
          <w:tcPr>
            <w:tcW w:w="71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0.78</w:t>
            </w:r>
          </w:p>
        </w:tc>
      </w:tr>
      <w:tr w:rsidR="00F20701" w:rsidTr="007F0F28">
        <w:tc>
          <w:tcPr>
            <w:cnfStyle w:val="001000000000" w:firstRow="0" w:lastRow="0" w:firstColumn="1" w:lastColumn="0" w:oddVBand="0" w:evenVBand="0" w:oddHBand="0" w:evenHBand="0" w:firstRowFirstColumn="0" w:firstRowLastColumn="0" w:lastRowFirstColumn="0" w:lastRowLastColumn="0"/>
            <w:tcW w:w="549" w:type="dxa"/>
          </w:tcPr>
          <w:p w:rsidR="00F20701" w:rsidRPr="00820007" w:rsidRDefault="00F20701" w:rsidP="007F0F28">
            <w:pPr>
              <w:spacing w:before="0" w:after="0"/>
            </w:pPr>
            <w:r w:rsidRPr="00820007">
              <w:t>12</w:t>
            </w:r>
          </w:p>
        </w:tc>
        <w:tc>
          <w:tcPr>
            <w:tcW w:w="3005" w:type="dxa"/>
          </w:tcPr>
          <w:p w:rsidR="00F20701" w:rsidRPr="0049084F" w:rsidRDefault="00F20701" w:rsidP="007F0F28">
            <w:pPr>
              <w:spacing w:before="0" w:after="0"/>
              <w:cnfStyle w:val="000000000000" w:firstRow="0" w:lastRow="0" w:firstColumn="0" w:lastColumn="0" w:oddVBand="0" w:evenVBand="0" w:oddHBand="0" w:evenHBand="0" w:firstRowFirstColumn="0" w:firstRowLastColumn="0" w:lastRowFirstColumn="0" w:lastRowLastColumn="0"/>
              <w:rPr>
                <w:b/>
                <w:bCs/>
              </w:rPr>
            </w:pPr>
            <w:r w:rsidRPr="0049084F">
              <w:rPr>
                <w:b/>
                <w:bCs/>
              </w:rPr>
              <w:t>Normalized + 1/signal</w:t>
            </w:r>
          </w:p>
        </w:tc>
        <w:tc>
          <w:tcPr>
            <w:tcW w:w="2057" w:type="dxa"/>
          </w:tcPr>
          <w:p w:rsidR="00F20701" w:rsidRPr="0049084F" w:rsidRDefault="00F20701" w:rsidP="007F0F28">
            <w:pPr>
              <w:spacing w:before="0" w:after="0"/>
              <w:cnfStyle w:val="000000000000" w:firstRow="0" w:lastRow="0" w:firstColumn="0" w:lastColumn="0" w:oddVBand="0" w:evenVBand="0" w:oddHBand="0" w:evenHBand="0" w:firstRowFirstColumn="0" w:firstRowLastColumn="0" w:lastRowFirstColumn="0" w:lastRowLastColumn="0"/>
              <w:rPr>
                <w:b/>
                <w:bCs/>
              </w:rPr>
            </w:pPr>
            <w:r w:rsidRPr="0049084F">
              <w:rPr>
                <w:b/>
                <w:bCs/>
              </w:rPr>
              <w:t xml:space="preserve">Centering + </w:t>
            </w:r>
            <w:r>
              <w:rPr>
                <w:b/>
                <w:bCs/>
              </w:rPr>
              <w:t>s</w:t>
            </w:r>
            <w:r w:rsidRPr="0049084F">
              <w:rPr>
                <w:b/>
                <w:bCs/>
              </w:rPr>
              <w:t>caling</w:t>
            </w:r>
          </w:p>
        </w:tc>
        <w:tc>
          <w:tcPr>
            <w:tcW w:w="629" w:type="dxa"/>
          </w:tcPr>
          <w:p w:rsidR="00F20701" w:rsidRPr="0049084F" w:rsidRDefault="00F20701" w:rsidP="007F0F28">
            <w:pPr>
              <w:spacing w:before="0" w:after="0"/>
              <w:cnfStyle w:val="000000000000" w:firstRow="0" w:lastRow="0" w:firstColumn="0" w:lastColumn="0" w:oddVBand="0" w:evenVBand="0" w:oddHBand="0" w:evenHBand="0" w:firstRowFirstColumn="0" w:firstRowLastColumn="0" w:lastRowFirstColumn="0" w:lastRowLastColumn="0"/>
              <w:rPr>
                <w:b/>
                <w:bCs/>
              </w:rPr>
            </w:pPr>
            <w:r w:rsidRPr="0049084F">
              <w:rPr>
                <w:b/>
                <w:bCs/>
              </w:rPr>
              <w:t>7</w:t>
            </w:r>
          </w:p>
        </w:tc>
        <w:tc>
          <w:tcPr>
            <w:tcW w:w="842" w:type="dxa"/>
          </w:tcPr>
          <w:p w:rsidR="00F20701" w:rsidRPr="0049084F" w:rsidRDefault="00F20701" w:rsidP="007F0F28">
            <w:pPr>
              <w:spacing w:before="0" w:after="0"/>
              <w:cnfStyle w:val="000000000000" w:firstRow="0" w:lastRow="0" w:firstColumn="0" w:lastColumn="0" w:oddVBand="0" w:evenVBand="0" w:oddHBand="0" w:evenHBand="0" w:firstRowFirstColumn="0" w:firstRowLastColumn="0" w:lastRowFirstColumn="0" w:lastRowLastColumn="0"/>
              <w:rPr>
                <w:b/>
                <w:bCs/>
              </w:rPr>
            </w:pPr>
            <w:r w:rsidRPr="0049084F">
              <w:rPr>
                <w:b/>
                <w:bCs/>
              </w:rPr>
              <w:t>0.7</w:t>
            </w:r>
          </w:p>
        </w:tc>
        <w:tc>
          <w:tcPr>
            <w:tcW w:w="719" w:type="dxa"/>
          </w:tcPr>
          <w:p w:rsidR="00F20701" w:rsidRPr="0049084F" w:rsidRDefault="00F20701" w:rsidP="007F0F28">
            <w:pPr>
              <w:spacing w:before="0" w:after="0"/>
              <w:cnfStyle w:val="000000000000" w:firstRow="0" w:lastRow="0" w:firstColumn="0" w:lastColumn="0" w:oddVBand="0" w:evenVBand="0" w:oddHBand="0" w:evenHBand="0" w:firstRowFirstColumn="0" w:firstRowLastColumn="0" w:lastRowFirstColumn="0" w:lastRowLastColumn="0"/>
              <w:rPr>
                <w:b/>
                <w:bCs/>
              </w:rPr>
            </w:pPr>
            <w:r w:rsidRPr="0049084F">
              <w:rPr>
                <w:b/>
                <w:bCs/>
              </w:rPr>
              <w:t>0.78</w:t>
            </w:r>
          </w:p>
        </w:tc>
      </w:tr>
      <w:tr w:rsidR="00F20701" w:rsidTr="007F0F28">
        <w:tc>
          <w:tcPr>
            <w:cnfStyle w:val="001000000000" w:firstRow="0" w:lastRow="0" w:firstColumn="1" w:lastColumn="0" w:oddVBand="0" w:evenVBand="0" w:oddHBand="0" w:evenHBand="0" w:firstRowFirstColumn="0" w:firstRowLastColumn="0" w:lastRowFirstColumn="0" w:lastRowLastColumn="0"/>
            <w:tcW w:w="549" w:type="dxa"/>
          </w:tcPr>
          <w:p w:rsidR="00F20701" w:rsidRDefault="00F20701" w:rsidP="007F0F28">
            <w:pPr>
              <w:spacing w:before="0" w:after="0"/>
            </w:pPr>
            <w:r>
              <w:t>13</w:t>
            </w:r>
          </w:p>
        </w:tc>
        <w:tc>
          <w:tcPr>
            <w:tcW w:w="3005"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7"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7</w:t>
            </w:r>
          </w:p>
        </w:tc>
        <w:tc>
          <w:tcPr>
            <w:tcW w:w="842"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0.85</w:t>
            </w:r>
          </w:p>
        </w:tc>
        <w:tc>
          <w:tcPr>
            <w:tcW w:w="71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0.71</w:t>
            </w:r>
          </w:p>
        </w:tc>
      </w:tr>
      <w:tr w:rsidR="00F20701" w:rsidTr="007F0F28">
        <w:tc>
          <w:tcPr>
            <w:cnfStyle w:val="001000000000" w:firstRow="0" w:lastRow="0" w:firstColumn="1" w:lastColumn="0" w:oddVBand="0" w:evenVBand="0" w:oddHBand="0" w:evenHBand="0" w:firstRowFirstColumn="0" w:firstRowLastColumn="0" w:lastRowFirstColumn="0" w:lastRowLastColumn="0"/>
            <w:tcW w:w="549" w:type="dxa"/>
          </w:tcPr>
          <w:p w:rsidR="00F20701" w:rsidRDefault="00F20701" w:rsidP="007F0F28">
            <w:pPr>
              <w:spacing w:before="0" w:after="0"/>
            </w:pPr>
            <w:r>
              <w:t>14</w:t>
            </w:r>
          </w:p>
        </w:tc>
        <w:tc>
          <w:tcPr>
            <w:tcW w:w="3005"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7"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7</w:t>
            </w:r>
          </w:p>
        </w:tc>
        <w:tc>
          <w:tcPr>
            <w:tcW w:w="842"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0.83</w:t>
            </w:r>
          </w:p>
        </w:tc>
        <w:tc>
          <w:tcPr>
            <w:tcW w:w="71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0.73</w:t>
            </w:r>
          </w:p>
        </w:tc>
      </w:tr>
      <w:tr w:rsidR="00F20701" w:rsidTr="007F0F28">
        <w:tc>
          <w:tcPr>
            <w:cnfStyle w:val="001000000000" w:firstRow="0" w:lastRow="0" w:firstColumn="1" w:lastColumn="0" w:oddVBand="0" w:evenVBand="0" w:oddHBand="0" w:evenHBand="0" w:firstRowFirstColumn="0" w:firstRowLastColumn="0" w:lastRowFirstColumn="0" w:lastRowLastColumn="0"/>
            <w:tcW w:w="549" w:type="dxa"/>
          </w:tcPr>
          <w:p w:rsidR="00F20701" w:rsidRDefault="00F20701" w:rsidP="007F0F28">
            <w:pPr>
              <w:spacing w:before="0" w:after="0"/>
            </w:pPr>
            <w:r>
              <w:t>15</w:t>
            </w:r>
          </w:p>
        </w:tc>
        <w:tc>
          <w:tcPr>
            <w:tcW w:w="3005"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7"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8</w:t>
            </w:r>
          </w:p>
        </w:tc>
        <w:tc>
          <w:tcPr>
            <w:tcW w:w="842"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0.79</w:t>
            </w:r>
          </w:p>
        </w:tc>
        <w:tc>
          <w:tcPr>
            <w:tcW w:w="71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0.72</w:t>
            </w:r>
          </w:p>
        </w:tc>
      </w:tr>
      <w:tr w:rsidR="00F20701" w:rsidTr="007F0F28">
        <w:tc>
          <w:tcPr>
            <w:cnfStyle w:val="001000000000" w:firstRow="0" w:lastRow="0" w:firstColumn="1" w:lastColumn="0" w:oddVBand="0" w:evenVBand="0" w:oddHBand="0" w:evenHBand="0" w:firstRowFirstColumn="0" w:firstRowLastColumn="0" w:lastRowFirstColumn="0" w:lastRowLastColumn="0"/>
            <w:tcW w:w="549" w:type="dxa"/>
          </w:tcPr>
          <w:p w:rsidR="00F20701" w:rsidRDefault="00F20701" w:rsidP="007F0F28">
            <w:pPr>
              <w:spacing w:before="0" w:after="0"/>
            </w:pPr>
            <w:r>
              <w:t>16</w:t>
            </w:r>
          </w:p>
        </w:tc>
        <w:tc>
          <w:tcPr>
            <w:tcW w:w="3005"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LOG10(1/signal)</w:t>
            </w:r>
          </w:p>
        </w:tc>
        <w:tc>
          <w:tcPr>
            <w:tcW w:w="2057"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8</w:t>
            </w:r>
          </w:p>
        </w:tc>
        <w:tc>
          <w:tcPr>
            <w:tcW w:w="842"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0.73</w:t>
            </w:r>
          </w:p>
        </w:tc>
        <w:tc>
          <w:tcPr>
            <w:tcW w:w="71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0.77</w:t>
            </w:r>
          </w:p>
        </w:tc>
      </w:tr>
      <w:tr w:rsidR="00F20701" w:rsidTr="007F0F28">
        <w:tc>
          <w:tcPr>
            <w:cnfStyle w:val="001000000000" w:firstRow="0" w:lastRow="0" w:firstColumn="1" w:lastColumn="0" w:oddVBand="0" w:evenVBand="0" w:oddHBand="0" w:evenHBand="0" w:firstRowFirstColumn="0" w:firstRowLastColumn="0" w:lastRowFirstColumn="0" w:lastRowLastColumn="0"/>
            <w:tcW w:w="549" w:type="dxa"/>
          </w:tcPr>
          <w:p w:rsidR="00F20701" w:rsidRDefault="00F20701" w:rsidP="007F0F28">
            <w:pPr>
              <w:spacing w:before="0" w:after="0"/>
            </w:pPr>
            <w:r>
              <w:t>17</w:t>
            </w:r>
          </w:p>
        </w:tc>
        <w:tc>
          <w:tcPr>
            <w:tcW w:w="3005"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7"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None</w:t>
            </w:r>
          </w:p>
        </w:tc>
        <w:tc>
          <w:tcPr>
            <w:tcW w:w="62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1</w:t>
            </w:r>
          </w:p>
        </w:tc>
        <w:tc>
          <w:tcPr>
            <w:tcW w:w="842"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0.13</w:t>
            </w:r>
          </w:p>
        </w:tc>
        <w:tc>
          <w:tcPr>
            <w:tcW w:w="71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0.1</w:t>
            </w:r>
          </w:p>
        </w:tc>
      </w:tr>
      <w:tr w:rsidR="00F20701" w:rsidTr="007F0F28">
        <w:tc>
          <w:tcPr>
            <w:cnfStyle w:val="001000000000" w:firstRow="0" w:lastRow="0" w:firstColumn="1" w:lastColumn="0" w:oddVBand="0" w:evenVBand="0" w:oddHBand="0" w:evenHBand="0" w:firstRowFirstColumn="0" w:firstRowLastColumn="0" w:lastRowFirstColumn="0" w:lastRowLastColumn="0"/>
            <w:tcW w:w="549" w:type="dxa"/>
          </w:tcPr>
          <w:p w:rsidR="00F20701" w:rsidRDefault="00F20701" w:rsidP="007F0F28">
            <w:pPr>
              <w:spacing w:before="0" w:after="0"/>
            </w:pPr>
            <w:r>
              <w:t>18</w:t>
            </w:r>
          </w:p>
        </w:tc>
        <w:tc>
          <w:tcPr>
            <w:tcW w:w="3005"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7"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w:t>
            </w:r>
          </w:p>
        </w:tc>
        <w:tc>
          <w:tcPr>
            <w:tcW w:w="62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5</w:t>
            </w:r>
          </w:p>
        </w:tc>
        <w:tc>
          <w:tcPr>
            <w:tcW w:w="842"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0.96</w:t>
            </w:r>
          </w:p>
        </w:tc>
        <w:tc>
          <w:tcPr>
            <w:tcW w:w="71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0.45</w:t>
            </w:r>
          </w:p>
        </w:tc>
      </w:tr>
      <w:tr w:rsidR="00F20701" w:rsidTr="007F0F28">
        <w:tc>
          <w:tcPr>
            <w:cnfStyle w:val="001000000000" w:firstRow="0" w:lastRow="0" w:firstColumn="1" w:lastColumn="0" w:oddVBand="0" w:evenVBand="0" w:oddHBand="0" w:evenHBand="0" w:firstRowFirstColumn="0" w:firstRowLastColumn="0" w:lastRowFirstColumn="0" w:lastRowLastColumn="0"/>
            <w:tcW w:w="549" w:type="dxa"/>
          </w:tcPr>
          <w:p w:rsidR="00F20701" w:rsidRDefault="00F20701" w:rsidP="007F0F28">
            <w:pPr>
              <w:spacing w:before="0" w:after="0"/>
            </w:pPr>
            <w:r>
              <w:t>19</w:t>
            </w:r>
          </w:p>
        </w:tc>
        <w:tc>
          <w:tcPr>
            <w:tcW w:w="3005"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7"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Scaling</w:t>
            </w:r>
          </w:p>
        </w:tc>
        <w:tc>
          <w:tcPr>
            <w:tcW w:w="62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3</w:t>
            </w:r>
          </w:p>
        </w:tc>
        <w:tc>
          <w:tcPr>
            <w:tcW w:w="842"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0.81</w:t>
            </w:r>
          </w:p>
        </w:tc>
        <w:tc>
          <w:tcPr>
            <w:tcW w:w="71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0.48</w:t>
            </w:r>
          </w:p>
        </w:tc>
      </w:tr>
      <w:tr w:rsidR="00F20701" w:rsidTr="007F0F28">
        <w:tc>
          <w:tcPr>
            <w:cnfStyle w:val="001000000000" w:firstRow="0" w:lastRow="0" w:firstColumn="1" w:lastColumn="0" w:oddVBand="0" w:evenVBand="0" w:oddHBand="0" w:evenHBand="0" w:firstRowFirstColumn="0" w:firstRowLastColumn="0" w:lastRowFirstColumn="0" w:lastRowLastColumn="0"/>
            <w:tcW w:w="549" w:type="dxa"/>
          </w:tcPr>
          <w:p w:rsidR="00F20701" w:rsidRDefault="00F20701" w:rsidP="007F0F28">
            <w:pPr>
              <w:spacing w:before="0" w:after="0"/>
            </w:pPr>
            <w:r>
              <w:t>20</w:t>
            </w:r>
          </w:p>
        </w:tc>
        <w:tc>
          <w:tcPr>
            <w:tcW w:w="3005"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Normalized + 1</w:t>
            </w:r>
            <w:r w:rsidRPr="00794EBA">
              <w:rPr>
                <w:vertAlign w:val="superscript"/>
              </w:rPr>
              <w:t>st</w:t>
            </w:r>
            <w:r>
              <w:t xml:space="preserve"> derivative</w:t>
            </w:r>
          </w:p>
        </w:tc>
        <w:tc>
          <w:tcPr>
            <w:tcW w:w="2057"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Centering + scaling</w:t>
            </w:r>
          </w:p>
        </w:tc>
        <w:tc>
          <w:tcPr>
            <w:tcW w:w="62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4</w:t>
            </w:r>
          </w:p>
        </w:tc>
        <w:tc>
          <w:tcPr>
            <w:tcW w:w="842"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0.83</w:t>
            </w:r>
          </w:p>
        </w:tc>
        <w:tc>
          <w:tcPr>
            <w:tcW w:w="719" w:type="dxa"/>
          </w:tcPr>
          <w:p w:rsidR="00F20701" w:rsidRDefault="00F20701" w:rsidP="007F0F28">
            <w:pPr>
              <w:spacing w:before="0" w:after="0"/>
              <w:cnfStyle w:val="000000000000" w:firstRow="0" w:lastRow="0" w:firstColumn="0" w:lastColumn="0" w:oddVBand="0" w:evenVBand="0" w:oddHBand="0" w:evenHBand="0" w:firstRowFirstColumn="0" w:firstRowLastColumn="0" w:lastRowFirstColumn="0" w:lastRowLastColumn="0"/>
            </w:pPr>
            <w:r>
              <w:t>0.45</w:t>
            </w:r>
          </w:p>
        </w:tc>
      </w:tr>
    </w:tbl>
    <w:p w:rsidR="003A480A" w:rsidRDefault="003A480A" w:rsidP="007F0F28"/>
    <w:p w:rsidR="00F20701" w:rsidRDefault="00F20701" w:rsidP="007F0F28">
      <w:r>
        <w:t>Since the combination of normalization, 1/signal centering and scaling was found to best describe the data,</w:t>
      </w:r>
      <w:r w:rsidDel="00E92DCE">
        <w:t xml:space="preserve"> </w:t>
      </w:r>
      <w:r>
        <w:t>i.e., having the highest R</w:t>
      </w:r>
      <w:r>
        <w:rPr>
          <w:vertAlign w:val="superscript"/>
        </w:rPr>
        <w:t>2</w:t>
      </w:r>
      <w:r>
        <w:t xml:space="preserve"> value with the lowest RMSE, this protocol was used for the rest of the analysis. </w:t>
      </w:r>
    </w:p>
    <w:p w:rsidR="00F20701" w:rsidRDefault="00F20701" w:rsidP="003A480A">
      <w:pPr>
        <w:pStyle w:val="Heading4"/>
      </w:pPr>
      <w:bookmarkStart w:id="648" w:name="_Toc520220776"/>
      <w:r>
        <w:t xml:space="preserve">Quantification of </w:t>
      </w:r>
      <w:r w:rsidR="001F0186">
        <w:t>laboratory</w:t>
      </w:r>
      <w:r>
        <w:t xml:space="preserve">-grown </w:t>
      </w:r>
      <w:r w:rsidRPr="002E32A9">
        <w:rPr>
          <w:i/>
          <w:iCs/>
        </w:rPr>
        <w:t>E. coli</w:t>
      </w:r>
      <w:r>
        <w:t xml:space="preserve"> </w:t>
      </w:r>
      <w:del w:id="649" w:author="Shlomo Sela" w:date="2018-08-28T12:33:00Z">
        <w:r w:rsidDel="003A480A">
          <w:delText>suspended in double distilled Non-fluorescent water</w:delText>
        </w:r>
      </w:del>
      <w:r>
        <w:t>: a PLS-</w:t>
      </w:r>
      <w:bookmarkEnd w:id="648"/>
      <w:r>
        <w:t>enhanced efficacy</w:t>
      </w:r>
    </w:p>
    <w:p w:rsidR="00F20701" w:rsidRDefault="00F20701" w:rsidP="003A5979">
      <w:r w:rsidRPr="002E32A9">
        <w:t xml:space="preserve">The PLS algorithm was used to quantify </w:t>
      </w:r>
      <w:r w:rsidRPr="005B3D0F">
        <w:rPr>
          <w:i/>
          <w:iCs/>
        </w:rPr>
        <w:t>E. coli</w:t>
      </w:r>
      <w:r w:rsidRPr="002E32A9">
        <w:t xml:space="preserve"> </w:t>
      </w:r>
      <w:r w:rsidR="003A480A">
        <w:t xml:space="preserve">cells suspended </w:t>
      </w:r>
      <w:r w:rsidRPr="002E32A9">
        <w:t xml:space="preserve">in </w:t>
      </w:r>
      <w:r w:rsidR="003A480A">
        <w:t>in double distilled non-fluorescent water</w:t>
      </w:r>
      <w:r w:rsidR="003A480A" w:rsidRPr="002E32A9">
        <w:t xml:space="preserve"> </w:t>
      </w:r>
      <w:r w:rsidRPr="002E32A9">
        <w:t xml:space="preserve"> by using emission spectra obtained at a certain excitation wavelength and by analyzing the full EEM. The </w:t>
      </w:r>
      <w:r w:rsidR="003A5979">
        <w:t>rational</w:t>
      </w:r>
      <w:r w:rsidR="003A5979" w:rsidRPr="002E32A9">
        <w:t xml:space="preserve"> </w:t>
      </w:r>
      <w:r w:rsidRPr="002E32A9">
        <w:t xml:space="preserve">of introducing emission spectrum obtained at a single excitation wavelength into the consideration was that if it would be found successful and competitive with the full EEM analysis, operational and computational costs can be reduced. Both quantification methods were compared also with use of a single excitation/emission wavelength pair, as was described in detail in section </w:t>
      </w:r>
      <w:r w:rsidR="002B22B3">
        <w:rPr>
          <w:highlight w:val="red"/>
        </w:rPr>
        <w:fldChar w:fldCharType="begin"/>
      </w:r>
      <w:r w:rsidR="002B22B3">
        <w:instrText xml:space="preserve"> REF _Ref522434600 \r \h </w:instrText>
      </w:r>
      <w:r w:rsidR="002B22B3">
        <w:rPr>
          <w:highlight w:val="red"/>
        </w:rPr>
      </w:r>
      <w:r w:rsidR="002B22B3">
        <w:rPr>
          <w:highlight w:val="red"/>
        </w:rPr>
        <w:fldChar w:fldCharType="separate"/>
      </w:r>
      <w:r w:rsidR="002B22B3">
        <w:rPr>
          <w:cs/>
        </w:rPr>
        <w:t>‎</w:t>
      </w:r>
      <w:r w:rsidR="002B22B3">
        <w:t>4.2.1</w:t>
      </w:r>
      <w:r w:rsidR="002B22B3">
        <w:rPr>
          <w:highlight w:val="red"/>
        </w:rPr>
        <w:fldChar w:fldCharType="end"/>
      </w:r>
      <w:r w:rsidRPr="002E32A9">
        <w:t>. Therefore, the detection thresholds and regression coefficients (R</w:t>
      </w:r>
      <w:r w:rsidRPr="002E32A9">
        <w:rPr>
          <w:vertAlign w:val="superscript"/>
        </w:rPr>
        <w:t>2</w:t>
      </w:r>
      <w:r w:rsidRPr="002E32A9">
        <w:t xml:space="preserve">) were compared for </w:t>
      </w:r>
      <w:r w:rsidR="003A5979">
        <w:t xml:space="preserve">the following </w:t>
      </w:r>
      <w:r w:rsidRPr="002E32A9">
        <w:t>detection methods:</w:t>
      </w:r>
      <w:r>
        <w:t xml:space="preserve"> </w:t>
      </w:r>
    </w:p>
    <w:p w:rsidR="00F20701" w:rsidRDefault="00F20701" w:rsidP="007F0F28">
      <w:pPr>
        <w:pStyle w:val="ListParagraph"/>
        <w:numPr>
          <w:ilvl w:val="0"/>
          <w:numId w:val="22"/>
        </w:numPr>
      </w:pPr>
      <w:r>
        <w:t>Single wavelength method – the emission intensity at 362 nm upon excitation at 275 nm</w:t>
      </w:r>
    </w:p>
    <w:p w:rsidR="00F20701" w:rsidRDefault="00F20701" w:rsidP="003A5979">
      <w:pPr>
        <w:pStyle w:val="ListParagraph"/>
        <w:numPr>
          <w:ilvl w:val="0"/>
          <w:numId w:val="22"/>
        </w:numPr>
      </w:pPr>
      <w:r>
        <w:t xml:space="preserve">Emission spectrum recorded in the 220-450 nm wavelength interval upon excitation at 275 nm. </w:t>
      </w:r>
    </w:p>
    <w:p w:rsidR="00F20701" w:rsidRDefault="00F20701" w:rsidP="007F0F28">
      <w:pPr>
        <w:pStyle w:val="ListParagraph"/>
        <w:numPr>
          <w:ilvl w:val="0"/>
          <w:numId w:val="22"/>
        </w:numPr>
      </w:pPr>
      <w:r>
        <w:t>The entire EEM obtained for excitation and emission wavelengths between 210-400 and 220-450 nm, respectively.</w:t>
      </w:r>
    </w:p>
    <w:p w:rsidR="00F20701" w:rsidRDefault="00F20701" w:rsidP="003A5979">
      <w:r>
        <w:t xml:space="preserve">In order to measure predictive abilities for the </w:t>
      </w:r>
      <w:r w:rsidR="003A5979">
        <w:t>s</w:t>
      </w:r>
      <w:r>
        <w:t>ingle excitation/emission wavelength pair, a calibration curve was plotted, linear regression was calculated and predictions were made based on the regression equation (</w:t>
      </w:r>
      <w:r>
        <w:fldChar w:fldCharType="begin"/>
      </w:r>
      <w:r>
        <w:instrText xml:space="preserve"> REF _Ref521507028 \h </w:instrText>
      </w:r>
      <w:r>
        <w:fldChar w:fldCharType="separate"/>
      </w:r>
      <w:r w:rsidR="00E31A16">
        <w:t xml:space="preserve">Figure </w:t>
      </w:r>
      <w:r w:rsidR="00E31A16">
        <w:rPr>
          <w:noProof/>
        </w:rPr>
        <w:t>15</w:t>
      </w:r>
      <w:r>
        <w:fldChar w:fldCharType="end"/>
      </w:r>
      <w:r>
        <w:t>).</w:t>
      </w:r>
    </w:p>
    <w:p w:rsidR="00D208A4" w:rsidRDefault="003A5979" w:rsidP="007F0F28">
      <w:r>
        <w:rPr>
          <w:noProof/>
          <w:lang w:eastAsia="en-US"/>
        </w:rPr>
        <mc:AlternateContent>
          <mc:Choice Requires="wpg">
            <w:drawing>
              <wp:anchor distT="0" distB="0" distL="114300" distR="114300" simplePos="0" relativeHeight="251674112" behindDoc="0" locked="0" layoutInCell="1" allowOverlap="1" wp14:anchorId="086D6A6B" wp14:editId="68982D30">
                <wp:simplePos x="0" y="0"/>
                <wp:positionH relativeFrom="margin">
                  <wp:posOffset>968375</wp:posOffset>
                </wp:positionH>
                <wp:positionV relativeFrom="paragraph">
                  <wp:posOffset>274955</wp:posOffset>
                </wp:positionV>
                <wp:extent cx="3780155" cy="3326130"/>
                <wp:effectExtent l="0" t="0" r="0" b="7620"/>
                <wp:wrapTopAndBottom/>
                <wp:docPr id="57" name="Group 57"/>
                <wp:cNvGraphicFramePr/>
                <a:graphic xmlns:a="http://schemas.openxmlformats.org/drawingml/2006/main">
                  <a:graphicData uri="http://schemas.microsoft.com/office/word/2010/wordprocessingGroup">
                    <wpg:wgp>
                      <wpg:cNvGrpSpPr/>
                      <wpg:grpSpPr>
                        <a:xfrm>
                          <a:off x="0" y="0"/>
                          <a:ext cx="3780155" cy="3326130"/>
                          <a:chOff x="34119" y="21946"/>
                          <a:chExt cx="3780453" cy="3326422"/>
                        </a:xfrm>
                      </wpg:grpSpPr>
                      <wps:wsp>
                        <wps:cNvPr id="42" name="Text Box 42"/>
                        <wps:cNvSpPr txBox="1"/>
                        <wps:spPr>
                          <a:xfrm>
                            <a:off x="34119" y="2809206"/>
                            <a:ext cx="3678210" cy="539162"/>
                          </a:xfrm>
                          <a:prstGeom prst="rect">
                            <a:avLst/>
                          </a:prstGeom>
                          <a:solidFill>
                            <a:prstClr val="white"/>
                          </a:solidFill>
                          <a:ln>
                            <a:noFill/>
                          </a:ln>
                        </wps:spPr>
                        <wps:txbx>
                          <w:txbxContent>
                            <w:p w:rsidR="00C319FA" w:rsidRPr="001F0186" w:rsidRDefault="00C319FA" w:rsidP="001F0186">
                              <w:pPr>
                                <w:pStyle w:val="Caption"/>
                              </w:pPr>
                              <w:bookmarkStart w:id="650" w:name="_Ref521507028"/>
                              <w:r w:rsidRPr="001F0186">
                                <w:t xml:space="preserve">Figure </w:t>
                              </w:r>
                              <w:r w:rsidRPr="001F0186">
                                <w:fldChar w:fldCharType="begin"/>
                              </w:r>
                              <w:r w:rsidRPr="003A5979">
                                <w:instrText xml:space="preserve"> SEQ Figure \* ARABIC </w:instrText>
                              </w:r>
                              <w:r w:rsidRPr="001F0186">
                                <w:rPr>
                                  <w:rPrChange w:id="651" w:author="Shlomo Sela" w:date="2018-08-28T12:40:00Z">
                                    <w:rPr/>
                                  </w:rPrChange>
                                </w:rPr>
                                <w:fldChar w:fldCharType="separate"/>
                              </w:r>
                              <w:r w:rsidRPr="001F0186">
                                <w:rPr>
                                  <w:noProof/>
                                </w:rPr>
                                <w:t>15</w:t>
                              </w:r>
                              <w:r w:rsidRPr="001F0186">
                                <w:fldChar w:fldCharType="end"/>
                              </w:r>
                              <w:bookmarkEnd w:id="650"/>
                              <w:r w:rsidRPr="001F0186">
                                <w:t xml:space="preserve">. Linear regression of </w:t>
                              </w:r>
                              <w:r w:rsidRPr="003A5979">
                                <w:rPr>
                                  <w:i/>
                                  <w:iCs/>
                                  <w:rPrChange w:id="652" w:author="Shlomo Sela" w:date="2018-08-28T12:40:00Z">
                                    <w:rPr/>
                                  </w:rPrChange>
                                </w:rPr>
                                <w:t>E. coli</w:t>
                              </w:r>
                              <w:r w:rsidRPr="001F0186">
                                <w:t xml:space="preserve"> concentration and normalized fluorescence at excitation/emission pair 275/362. N=53.</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pic:pic xmlns:pic="http://schemas.openxmlformats.org/drawingml/2006/picture">
                        <pic:nvPicPr>
                          <pic:cNvPr id="56" name="Picture 5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73152" y="21946"/>
                            <a:ext cx="3741420" cy="27355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6D6A6B" id="Group 57" o:spid="_x0000_s1173" style="position:absolute;left:0;text-align:left;margin-left:76.25pt;margin-top:21.65pt;width:297.65pt;height:261.9pt;z-index:251674112;mso-position-horizontal-relative:margin;mso-width-relative:margin;mso-height-relative:margin" coordorigin="341,219" coordsize="37804,33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">
                <v:shape id="Text Box 42" o:spid="_x0000_s1174" type="#_x0000_t202" style="position:absolute;left:341;top:28092;width:36782;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C319FA" w:rsidRPr="001F0186" w:rsidRDefault="00C319FA" w:rsidP="001F0186">
                        <w:pPr>
                          <w:pStyle w:val="Caption"/>
                        </w:pPr>
                        <w:bookmarkStart w:id="653" w:name="_Ref521507028"/>
                        <w:r w:rsidRPr="001F0186">
                          <w:t xml:space="preserve">Figure </w:t>
                        </w:r>
                        <w:r w:rsidRPr="001F0186">
                          <w:fldChar w:fldCharType="begin"/>
                        </w:r>
                        <w:r w:rsidRPr="003A5979">
                          <w:instrText xml:space="preserve"> SEQ Figure \* ARABIC </w:instrText>
                        </w:r>
                        <w:r w:rsidRPr="001F0186">
                          <w:rPr>
                            <w:rPrChange w:id="654" w:author="Shlomo Sela" w:date="2018-08-28T12:40:00Z">
                              <w:rPr/>
                            </w:rPrChange>
                          </w:rPr>
                          <w:fldChar w:fldCharType="separate"/>
                        </w:r>
                        <w:r w:rsidRPr="001F0186">
                          <w:rPr>
                            <w:noProof/>
                          </w:rPr>
                          <w:t>15</w:t>
                        </w:r>
                        <w:r w:rsidRPr="001F0186">
                          <w:fldChar w:fldCharType="end"/>
                        </w:r>
                        <w:bookmarkEnd w:id="653"/>
                        <w:r w:rsidRPr="001F0186">
                          <w:t xml:space="preserve">. Linear regression of </w:t>
                        </w:r>
                        <w:r w:rsidRPr="003A5979">
                          <w:rPr>
                            <w:i/>
                            <w:iCs/>
                            <w:rPrChange w:id="655" w:author="Shlomo Sela" w:date="2018-08-28T12:40:00Z">
                              <w:rPr/>
                            </w:rPrChange>
                          </w:rPr>
                          <w:t>E. coli</w:t>
                        </w:r>
                        <w:r w:rsidRPr="001F0186">
                          <w:t xml:space="preserve"> concentration and normalized fluorescence at excitation/emission pair 275/362. N=53.</w:t>
                        </w:r>
                      </w:p>
                    </w:txbxContent>
                  </v:textbox>
                </v:shape>
                <v:shape id="Picture 56" o:spid="_x0000_s1175" type="#_x0000_t75" style="position:absolute;left:731;top:219;width:37414;height:27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">
                  <v:imagedata r:id="rId53" o:title=""/>
                  <v:path arrowok="t"/>
                </v:shape>
                <w10:wrap type="topAndBottom" anchorx="margin"/>
              </v:group>
            </w:pict>
          </mc:Fallback>
        </mc:AlternateContent>
      </w:r>
    </w:p>
    <w:p w:rsidR="00D208A4" w:rsidRDefault="00D208A4" w:rsidP="007F0F28"/>
    <w:p w:rsidR="00792680" w:rsidRDefault="00792680">
      <w:pPr>
        <w:spacing w:before="0" w:after="160" w:line="259" w:lineRule="auto"/>
        <w:jc w:val="left"/>
      </w:pPr>
      <w:r>
        <w:br w:type="page"/>
      </w:r>
    </w:p>
    <w:p w:rsidR="00F20701" w:rsidRDefault="00E31A16" w:rsidP="007F0F28">
      <w:r>
        <w:rPr>
          <w:noProof/>
          <w:lang w:eastAsia="en-US"/>
        </w:rPr>
        <mc:AlternateContent>
          <mc:Choice Requires="wpg">
            <w:drawing>
              <wp:anchor distT="0" distB="0" distL="114300" distR="114300" simplePos="0" relativeHeight="251666944" behindDoc="0" locked="0" layoutInCell="1" allowOverlap="1" wp14:anchorId="310A6B9F" wp14:editId="77CF7CCA">
                <wp:simplePos x="0" y="0"/>
                <wp:positionH relativeFrom="margin">
                  <wp:posOffset>293370</wp:posOffset>
                </wp:positionH>
                <wp:positionV relativeFrom="margin">
                  <wp:posOffset>600075</wp:posOffset>
                </wp:positionV>
                <wp:extent cx="5139055" cy="4921885"/>
                <wp:effectExtent l="0" t="0" r="4445" b="0"/>
                <wp:wrapTopAndBottom/>
                <wp:docPr id="46" name="Group 46"/>
                <wp:cNvGraphicFramePr/>
                <a:graphic xmlns:a="http://schemas.openxmlformats.org/drawingml/2006/main">
                  <a:graphicData uri="http://schemas.microsoft.com/office/word/2010/wordprocessingGroup">
                    <wpg:wgp>
                      <wpg:cNvGrpSpPr/>
                      <wpg:grpSpPr>
                        <a:xfrm>
                          <a:off x="0" y="0"/>
                          <a:ext cx="5139055" cy="4921885"/>
                          <a:chOff x="0" y="0"/>
                          <a:chExt cx="5139416" cy="4921885"/>
                        </a:xfrm>
                      </wpg:grpSpPr>
                      <pic:pic xmlns:pic="http://schemas.openxmlformats.org/drawingml/2006/picture">
                        <pic:nvPicPr>
                          <pic:cNvPr id="53" name="Picture 53"/>
                          <pic:cNvPicPr>
                            <a:picLocks/>
                          </pic:cNvPicPr>
                        </pic:nvPicPr>
                        <pic:blipFill>
                          <a:blip r:embed="rId54">
                            <a:extLst>
                              <a:ext uri="{28A0092B-C50C-407E-A947-70E740481C1C}">
                                <a14:useLocalDpi xmlns:a14="http://schemas.microsoft.com/office/drawing/2010/main" val="0"/>
                              </a:ext>
                            </a:extLst>
                          </a:blip>
                          <a:stretch>
                            <a:fillRect/>
                          </a:stretch>
                        </pic:blipFill>
                        <pic:spPr>
                          <a:xfrm>
                            <a:off x="197511" y="168249"/>
                            <a:ext cx="2484000" cy="3959860"/>
                          </a:xfrm>
                          <a:prstGeom prst="rect">
                            <a:avLst/>
                          </a:prstGeom>
                        </pic:spPr>
                      </pic:pic>
                      <wpg:grpSp>
                        <wpg:cNvPr id="47" name="Group 47"/>
                        <wpg:cNvGrpSpPr/>
                        <wpg:grpSpPr>
                          <a:xfrm>
                            <a:off x="0" y="0"/>
                            <a:ext cx="5121910" cy="4921885"/>
                            <a:chOff x="0" y="131130"/>
                            <a:chExt cx="5121940" cy="4922200"/>
                          </a:xfrm>
                        </wpg:grpSpPr>
                        <wpg:grpSp>
                          <wpg:cNvPr id="48" name="Group 48"/>
                          <wpg:cNvGrpSpPr/>
                          <wpg:grpSpPr>
                            <a:xfrm>
                              <a:off x="0" y="131130"/>
                              <a:ext cx="5121940" cy="4922200"/>
                              <a:chOff x="0" y="131132"/>
                              <a:chExt cx="5121940" cy="4922273"/>
                            </a:xfrm>
                          </wpg:grpSpPr>
                          <wps:wsp>
                            <wps:cNvPr id="49" name="Text Box 100"/>
                            <wps:cNvSpPr txBox="1"/>
                            <wps:spPr>
                              <a:xfrm>
                                <a:off x="119039" y="4635249"/>
                                <a:ext cx="5002901" cy="418156"/>
                              </a:xfrm>
                              <a:prstGeom prst="rect">
                                <a:avLst/>
                              </a:prstGeom>
                              <a:solidFill>
                                <a:prstClr val="white"/>
                              </a:solidFill>
                              <a:ln>
                                <a:noFill/>
                              </a:ln>
                            </wps:spPr>
                            <wps:txbx>
                              <w:txbxContent>
                                <w:p w:rsidR="00C319FA" w:rsidRPr="009811A9" w:rsidRDefault="00C319FA" w:rsidP="001F0186">
                                  <w:pPr>
                                    <w:pStyle w:val="Caption"/>
                                    <w:rPr>
                                      <w:noProof/>
                                    </w:rPr>
                                  </w:pPr>
                                  <w:bookmarkStart w:id="656" w:name="_Ref520642158"/>
                                  <w:bookmarkStart w:id="657" w:name="_Toc520445494"/>
                                  <w:r w:rsidRPr="001F0186">
                                    <w:t xml:space="preserve">Figure </w:t>
                                  </w:r>
                                  <w:r w:rsidRPr="001F0186">
                                    <w:rPr>
                                      <w:noProof/>
                                    </w:rPr>
                                    <w:fldChar w:fldCharType="begin"/>
                                  </w:r>
                                  <w:r w:rsidRPr="003A5979">
                                    <w:rPr>
                                      <w:noProof/>
                                    </w:rPr>
                                    <w:instrText xml:space="preserve"> SEQ Figure \* ARABIC </w:instrText>
                                  </w:r>
                                  <w:r w:rsidRPr="001F0186">
                                    <w:rPr>
                                      <w:noProof/>
                                      <w:rPrChange w:id="658" w:author="Shlomo Sela" w:date="2018-08-28T12:43:00Z">
                                        <w:rPr>
                                          <w:noProof/>
                                        </w:rPr>
                                      </w:rPrChange>
                                    </w:rPr>
                                    <w:fldChar w:fldCharType="separate"/>
                                  </w:r>
                                  <w:r w:rsidRPr="001F0186">
                                    <w:rPr>
                                      <w:noProof/>
                                    </w:rPr>
                                    <w:t>16</w:t>
                                  </w:r>
                                  <w:r w:rsidRPr="001F0186">
                                    <w:rPr>
                                      <w:noProof/>
                                    </w:rPr>
                                    <w:fldChar w:fldCharType="end"/>
                                  </w:r>
                                  <w:bookmarkEnd w:id="656"/>
                                  <w:r w:rsidRPr="001F0186">
                                    <w:rPr>
                                      <w:noProof/>
                                    </w:rPr>
                                    <w:t>. Left: regression of bacterial concentration with different detection methods, Right: box plot of the data as used for threshold analysis. Boxes illustrate median and interquartile range (IQR), whiskers indicate 25th and 75th percentile, outliers are shown. N=53.</w:t>
                                  </w:r>
                                  <w:bookmarkEnd w:id="657"/>
                                  <w:r w:rsidRPr="001F0186">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s:wsp>
                            <wps:cNvPr id="51" name="Text Box 51"/>
                            <wps:cNvSpPr txBox="1"/>
                            <wps:spPr>
                              <a:xfrm>
                                <a:off x="0" y="131132"/>
                                <a:ext cx="433744" cy="3830953"/>
                              </a:xfrm>
                              <a:prstGeom prst="rect">
                                <a:avLst/>
                              </a:prstGeom>
                              <a:noFill/>
                              <a:ln w="6350">
                                <a:noFill/>
                              </a:ln>
                            </wps:spPr>
                            <wps:txbx>
                              <w:txbxContent>
                                <w:p w:rsidR="00C319FA" w:rsidRPr="00CB4DBB" w:rsidRDefault="00C319FA" w:rsidP="007F0F28">
                                  <w:pPr>
                                    <w:spacing w:before="0"/>
                                    <w:jc w:val="center"/>
                                    <w:rPr>
                                      <w:rFonts w:ascii="Segoe UI" w:hAnsi="Segoe UI" w:cs="Segoe UI"/>
                                    </w:rPr>
                                  </w:pPr>
                                  <w:r w:rsidRPr="00CB4DBB">
                                    <w:rPr>
                                      <w:rFonts w:ascii="Segoe UI" w:hAnsi="Segoe UI" w:cs="Segoe UI"/>
                                    </w:rPr>
                                    <w:t>Predicted Bacterial Concentration [log10(CFU/ml)</w:t>
                                  </w:r>
                                </w:p>
                              </w:txbxContent>
                            </wps:txbx>
                            <wps:bodyPr rot="0" spcFirstLastPara="0" vertOverflow="overflow" horzOverflow="overflow" vert="vert270" wrap="square" lIns="91440" tIns="45720" rIns="91440" bIns="45720" numCol="1" spcCol="0" rtlCol="1" fromWordArt="0" anchor="ctr" anchorCtr="0" forceAA="0" compatLnSpc="1">
                              <a:prstTxWarp prst="textNoShape">
                                <a:avLst/>
                              </a:prstTxWarp>
                              <a:noAutofit/>
                            </wps:bodyPr>
                          </wps:wsp>
                        </wpg:grpSp>
                        <pic:pic xmlns:pic="http://schemas.openxmlformats.org/drawingml/2006/picture">
                          <pic:nvPicPr>
                            <pic:cNvPr id="52" name="Picture 52"/>
                            <pic:cNvPicPr>
                              <a:picLocks noChangeAspect="1"/>
                            </pic:cNvPicPr>
                          </pic:nvPicPr>
                          <pic:blipFill rotWithShape="1">
                            <a:blip r:embed="rId55">
                              <a:extLst>
                                <a:ext uri="{28A0092B-C50C-407E-A947-70E740481C1C}">
                                  <a14:useLocalDpi xmlns:a14="http://schemas.microsoft.com/office/drawing/2010/main" val="0"/>
                                </a:ext>
                              </a:extLst>
                            </a:blip>
                            <a:srcRect l="5405" t="94971" r="9825" b="327"/>
                            <a:stretch/>
                          </pic:blipFill>
                          <pic:spPr bwMode="auto">
                            <a:xfrm>
                              <a:off x="374073" y="4346369"/>
                              <a:ext cx="4469130" cy="20701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55" name="Picture 55"/>
                          <pic:cNvPicPr>
                            <a:picLocks/>
                          </pic:cNvPicPr>
                        </pic:nvPicPr>
                        <pic:blipFill>
                          <a:blip r:embed="rId56">
                            <a:extLst>
                              <a:ext uri="{28A0092B-C50C-407E-A947-70E740481C1C}">
                                <a14:useLocalDpi xmlns:a14="http://schemas.microsoft.com/office/drawing/2010/main" val="0"/>
                              </a:ext>
                            </a:extLst>
                          </a:blip>
                          <a:stretch>
                            <a:fillRect/>
                          </a:stretch>
                        </pic:blipFill>
                        <pic:spPr>
                          <a:xfrm>
                            <a:off x="2655416" y="168249"/>
                            <a:ext cx="2484000" cy="3959860"/>
                          </a:xfrm>
                          <a:prstGeom prst="rect">
                            <a:avLst/>
                          </a:prstGeom>
                        </pic:spPr>
                      </pic:pic>
                    </wpg:wgp>
                  </a:graphicData>
                </a:graphic>
                <wp14:sizeRelH relativeFrom="margin">
                  <wp14:pctWidth>0</wp14:pctWidth>
                </wp14:sizeRelH>
              </wp:anchor>
            </w:drawing>
          </mc:Choice>
          <mc:Fallback>
            <w:pict>
              <v:group w14:anchorId="310A6B9F" id="Group 46" o:spid="_x0000_s1176" style="position:absolute;left:0;text-align:left;margin-left:23.1pt;margin-top:47.25pt;width:404.65pt;height:387.55pt;z-index:251666944;mso-position-horizontal-relative:margin;mso-position-vertical-relative:margin;mso-width-relative:margin" coordsize="51394,49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">
                <v:shape id="Picture 53" o:spid="_x0000_s1177" type="#_x0000_t75" style="position:absolute;left:1975;top:1682;width:24840;height:39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">
                  <v:imagedata r:id="rId57" o:title=""/>
                  <v:path arrowok="t"/>
                  <o:lock v:ext="edit" aspectratio="f"/>
                </v:shape>
                <v:group id="Group 47" o:spid="_x0000_s1178" style="position:absolute;width:51219;height:49218" coordorigin=",1311" coordsize="51219,49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group id="Group 48" o:spid="_x0000_s1179" style="position:absolute;top:1311;width:51219;height:49222" coordorigin=",1311" coordsize="51219,49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Text Box 100" o:spid="_x0000_s1180" type="#_x0000_t202" style="position:absolute;left:1190;top:46352;width:50029;height:4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rsidR="00C319FA" w:rsidRPr="009811A9" w:rsidRDefault="00C319FA" w:rsidP="001F0186">
                            <w:pPr>
                              <w:pStyle w:val="Caption"/>
                              <w:rPr>
                                <w:noProof/>
                              </w:rPr>
                            </w:pPr>
                            <w:bookmarkStart w:id="659" w:name="_Ref520642158"/>
                            <w:bookmarkStart w:id="660" w:name="_Toc520445494"/>
                            <w:r w:rsidRPr="001F0186">
                              <w:t xml:space="preserve">Figure </w:t>
                            </w:r>
                            <w:r w:rsidRPr="001F0186">
                              <w:rPr>
                                <w:noProof/>
                              </w:rPr>
                              <w:fldChar w:fldCharType="begin"/>
                            </w:r>
                            <w:r w:rsidRPr="003A5979">
                              <w:rPr>
                                <w:noProof/>
                              </w:rPr>
                              <w:instrText xml:space="preserve"> SEQ Figure \* ARABIC </w:instrText>
                            </w:r>
                            <w:r w:rsidRPr="001F0186">
                              <w:rPr>
                                <w:noProof/>
                                <w:rPrChange w:id="661" w:author="Shlomo Sela" w:date="2018-08-28T12:43:00Z">
                                  <w:rPr>
                                    <w:noProof/>
                                  </w:rPr>
                                </w:rPrChange>
                              </w:rPr>
                              <w:fldChar w:fldCharType="separate"/>
                            </w:r>
                            <w:r w:rsidRPr="001F0186">
                              <w:rPr>
                                <w:noProof/>
                              </w:rPr>
                              <w:t>16</w:t>
                            </w:r>
                            <w:r w:rsidRPr="001F0186">
                              <w:rPr>
                                <w:noProof/>
                              </w:rPr>
                              <w:fldChar w:fldCharType="end"/>
                            </w:r>
                            <w:bookmarkEnd w:id="659"/>
                            <w:r w:rsidRPr="001F0186">
                              <w:rPr>
                                <w:noProof/>
                              </w:rPr>
                              <w:t>. Left: regression of bacterial concentration with different detection methods, Right: box plot of the data as used for threshold analysis. Boxes illustrate median and interquartile range (IQR), whiskers indicate 25th and 75th percentile, outliers are shown. N=53.</w:t>
                            </w:r>
                            <w:bookmarkEnd w:id="660"/>
                            <w:r w:rsidRPr="001F0186">
                              <w:rPr>
                                <w:noProof/>
                              </w:rPr>
                              <w:t xml:space="preserve"> </w:t>
                            </w:r>
                          </w:p>
                        </w:txbxContent>
                      </v:textbox>
                    </v:shape>
                    <v:shape id="Text Box 51" o:spid="_x0000_s1181" type="#_x0000_t202" style="position:absolute;top:1311;width:4337;height:383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" filled="f" stroked="f" strokeweight=".5pt">
                      <v:textbox style="layout-flow:vertical;mso-layout-flow-alt:bottom-to-top">
                        <w:txbxContent>
                          <w:p w:rsidR="00C319FA" w:rsidRPr="00CB4DBB" w:rsidRDefault="00C319FA" w:rsidP="007F0F28">
                            <w:pPr>
                              <w:spacing w:before="0"/>
                              <w:jc w:val="center"/>
                              <w:rPr>
                                <w:rFonts w:ascii="Segoe UI" w:hAnsi="Segoe UI" w:cs="Segoe UI"/>
                              </w:rPr>
                            </w:pPr>
                            <w:r w:rsidRPr="00CB4DBB">
                              <w:rPr>
                                <w:rFonts w:ascii="Segoe UI" w:hAnsi="Segoe UI" w:cs="Segoe UI"/>
                              </w:rPr>
                              <w:t>Predicted Bacterial Concentration [log10(CFU/ml)</w:t>
                            </w:r>
                          </w:p>
                        </w:txbxContent>
                      </v:textbox>
                    </v:shape>
                  </v:group>
                  <v:shape id="Picture 52" o:spid="_x0000_s1182" type="#_x0000_t75" style="position:absolute;left:3740;top:43463;width:44692;height: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">
                    <v:imagedata r:id="rId58" o:title="" croptop="62240f" cropbottom="214f" cropleft="3542f" cropright="6439f"/>
                    <v:path arrowok="t"/>
                  </v:shape>
                </v:group>
                <v:shape id="Picture 55" o:spid="_x0000_s1183" type="#_x0000_t75" style="position:absolute;left:26554;top:1682;width:24840;height:39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">
                  <v:imagedata r:id="rId59" o:title=""/>
                  <v:path arrowok="t"/>
                  <o:lock v:ext="edit" aspectratio="f"/>
                </v:shape>
                <w10:wrap type="topAndBottom" anchorx="margin" anchory="margin"/>
              </v:group>
            </w:pict>
          </mc:Fallback>
        </mc:AlternateContent>
      </w:r>
      <w:r w:rsidR="00F20701">
        <w:t>Detection threshold was defined as the lowest concentration level differing from &lt;10 CFU/ml. Tukey-Kramer tests were used. (</w:t>
      </w:r>
      <w:r w:rsidR="00F20701">
        <w:fldChar w:fldCharType="begin"/>
      </w:r>
      <w:r w:rsidR="00F20701">
        <w:instrText xml:space="preserve"> REF _Ref520640793 \h </w:instrText>
      </w:r>
      <w:r w:rsidR="00F20701">
        <w:fldChar w:fldCharType="separate"/>
      </w:r>
      <w:r>
        <w:t xml:space="preserve">Table </w:t>
      </w:r>
      <w:r>
        <w:rPr>
          <w:noProof/>
        </w:rPr>
        <w:t>6</w:t>
      </w:r>
      <w:r w:rsidR="00F20701">
        <w:fldChar w:fldCharType="end"/>
      </w:r>
      <w:r w:rsidR="00F20701">
        <w:t xml:space="preserve">, </w:t>
      </w:r>
      <w:commentRangeStart w:id="662"/>
      <w:r w:rsidR="00F20701">
        <w:fldChar w:fldCharType="begin"/>
      </w:r>
      <w:r w:rsidR="00F20701">
        <w:instrText xml:space="preserve"> REF _Ref520642158 \h </w:instrText>
      </w:r>
      <w:r w:rsidR="00F20701">
        <w:fldChar w:fldCharType="separate"/>
      </w:r>
      <w:r>
        <w:t xml:space="preserve">Figure </w:t>
      </w:r>
      <w:r>
        <w:rPr>
          <w:noProof/>
        </w:rPr>
        <w:t>16</w:t>
      </w:r>
      <w:r w:rsidR="00F20701">
        <w:fldChar w:fldCharType="end"/>
      </w:r>
      <w:commentRangeEnd w:id="662"/>
      <w:r w:rsidR="003A5979">
        <w:rPr>
          <w:rStyle w:val="CommentReference"/>
          <w:rFonts w:eastAsia="Calibri"/>
        </w:rPr>
        <w:commentReference w:id="662"/>
      </w:r>
      <w:r w:rsidR="00F20701">
        <w:t>).</w:t>
      </w:r>
    </w:p>
    <w:p w:rsidR="00E31A16" w:rsidRDefault="00E31A16" w:rsidP="001F0186">
      <w:pPr>
        <w:pStyle w:val="Caption"/>
      </w:pPr>
      <w:bookmarkStart w:id="663" w:name="_Ref520640793"/>
      <w:bookmarkStart w:id="664" w:name="_Toc520445482"/>
    </w:p>
    <w:p w:rsidR="00F20701" w:rsidRPr="001F0186" w:rsidRDefault="00F20701" w:rsidP="009811A9">
      <w:pPr>
        <w:pStyle w:val="Caption"/>
      </w:pPr>
      <w:r w:rsidRPr="001F0186">
        <w:t xml:space="preserve">Table </w:t>
      </w:r>
      <w:r w:rsidRPr="001F0186">
        <w:rPr>
          <w:noProof/>
        </w:rPr>
        <w:fldChar w:fldCharType="begin"/>
      </w:r>
      <w:r w:rsidRPr="001F0186">
        <w:rPr>
          <w:noProof/>
        </w:rPr>
        <w:instrText xml:space="preserve"> SEQ Table \* ARABIC </w:instrText>
      </w:r>
      <w:r w:rsidRPr="001F0186">
        <w:rPr>
          <w:noProof/>
        </w:rPr>
        <w:fldChar w:fldCharType="separate"/>
      </w:r>
      <w:r w:rsidR="00E31A16" w:rsidRPr="001F0186">
        <w:rPr>
          <w:noProof/>
        </w:rPr>
        <w:t>6</w:t>
      </w:r>
      <w:r w:rsidRPr="001F0186">
        <w:rPr>
          <w:noProof/>
        </w:rPr>
        <w:fldChar w:fldCharType="end"/>
      </w:r>
      <w:bookmarkEnd w:id="663"/>
      <w:r w:rsidRPr="001F0186">
        <w:t xml:space="preserve"> Comparison of fluorescence-based methods for the detection of bacteria. Analysis was performed for the validation sets of the E. coli dataset. Detection threshold defined as a difference between the indicated concentration and &lt;10 CFU/ml is different significantly (p&lt;0.01). n=</w:t>
      </w:r>
      <w:bookmarkEnd w:id="664"/>
      <w:r w:rsidRPr="001F0186">
        <w:t xml:space="preserve">53. </w:t>
      </w:r>
    </w:p>
    <w:tbl>
      <w:tblPr>
        <w:tblStyle w:val="TableGrid"/>
        <w:tblW w:w="9020" w:type="dxa"/>
        <w:tblLook w:val="04A0" w:firstRow="1" w:lastRow="0" w:firstColumn="1" w:lastColumn="0" w:noHBand="0" w:noVBand="1"/>
      </w:tblPr>
      <w:tblGrid>
        <w:gridCol w:w="2823"/>
        <w:gridCol w:w="1189"/>
        <w:gridCol w:w="2406"/>
        <w:gridCol w:w="2602"/>
      </w:tblGrid>
      <w:tr w:rsidR="00F20701" w:rsidTr="007F0F28">
        <w:trPr>
          <w:trHeight w:val="629"/>
        </w:trPr>
        <w:tc>
          <w:tcPr>
            <w:tcW w:w="2823" w:type="dxa"/>
          </w:tcPr>
          <w:p w:rsidR="00F20701" w:rsidRPr="0040652C" w:rsidRDefault="00F20701" w:rsidP="007F0F28">
            <w:pPr>
              <w:jc w:val="center"/>
            </w:pPr>
            <w:r w:rsidRPr="0040652C">
              <w:t>Method</w:t>
            </w:r>
          </w:p>
        </w:tc>
        <w:tc>
          <w:tcPr>
            <w:tcW w:w="1189" w:type="dxa"/>
          </w:tcPr>
          <w:p w:rsidR="00F20701" w:rsidRPr="0040652C" w:rsidRDefault="00F20701" w:rsidP="007F0F28">
            <w:pPr>
              <w:jc w:val="center"/>
            </w:pPr>
            <w:r w:rsidRPr="0040652C">
              <w:t>R</w:t>
            </w:r>
            <w:r w:rsidRPr="0040652C">
              <w:rPr>
                <w:vertAlign w:val="superscript"/>
              </w:rPr>
              <w:t>2</w:t>
            </w:r>
          </w:p>
          <w:p w:rsidR="00F20701" w:rsidRPr="0040652C" w:rsidRDefault="00F20701" w:rsidP="007F0F28"/>
        </w:tc>
        <w:tc>
          <w:tcPr>
            <w:tcW w:w="2406" w:type="dxa"/>
          </w:tcPr>
          <w:p w:rsidR="00F20701" w:rsidRDefault="00F20701" w:rsidP="007F0F28">
            <w:pPr>
              <w:jc w:val="center"/>
            </w:pPr>
            <w:r w:rsidRPr="0040652C">
              <w:t>RMSE</w:t>
            </w:r>
          </w:p>
          <w:p w:rsidR="00F20701" w:rsidRPr="006F78AF" w:rsidRDefault="00F20701" w:rsidP="007F0F28">
            <w:pPr>
              <w:jc w:val="center"/>
              <w:rPr>
                <w:highlight w:val="cyan"/>
              </w:rPr>
            </w:pPr>
            <w:r>
              <w:t>[</w:t>
            </w:r>
            <w:r w:rsidRPr="0040652C">
              <w:t>Log</w:t>
            </w:r>
            <w:r w:rsidRPr="0040652C">
              <w:rPr>
                <w:vertAlign w:val="subscript"/>
              </w:rPr>
              <w:t>10</w:t>
            </w:r>
            <w:r>
              <w:rPr>
                <w:vertAlign w:val="subscript"/>
              </w:rPr>
              <w:t xml:space="preserve"> </w:t>
            </w:r>
            <w:r w:rsidRPr="0040652C">
              <w:t>(CFU/ml)</w:t>
            </w:r>
            <w:r>
              <w:t>]</w:t>
            </w:r>
          </w:p>
        </w:tc>
        <w:tc>
          <w:tcPr>
            <w:tcW w:w="2602" w:type="dxa"/>
          </w:tcPr>
          <w:p w:rsidR="00F20701" w:rsidRPr="0040652C" w:rsidRDefault="00F20701" w:rsidP="007F0F28">
            <w:pPr>
              <w:jc w:val="center"/>
            </w:pPr>
            <w:r w:rsidRPr="0040652C">
              <w:t xml:space="preserve">Detection Threshold </w:t>
            </w:r>
            <w:r w:rsidRPr="0040652C">
              <w:br/>
            </w:r>
            <w:r>
              <w:t>[</w:t>
            </w:r>
            <w:r w:rsidRPr="0040652C">
              <w:t>CFU/ml</w:t>
            </w:r>
            <w:r>
              <w:t>]</w:t>
            </w:r>
          </w:p>
        </w:tc>
      </w:tr>
      <w:tr w:rsidR="00F20701" w:rsidTr="007F0F28">
        <w:trPr>
          <w:trHeight w:val="212"/>
        </w:trPr>
        <w:tc>
          <w:tcPr>
            <w:tcW w:w="2823" w:type="dxa"/>
          </w:tcPr>
          <w:p w:rsidR="00F20701" w:rsidRDefault="00F20701" w:rsidP="001F0186">
            <w:pPr>
              <w:jc w:val="left"/>
            </w:pPr>
            <w:r>
              <w:t>Single excitation/emission wavelength pair [275/362]</w:t>
            </w:r>
          </w:p>
        </w:tc>
        <w:tc>
          <w:tcPr>
            <w:tcW w:w="1189" w:type="dxa"/>
          </w:tcPr>
          <w:p w:rsidR="00F20701" w:rsidRDefault="00F20701" w:rsidP="007F0F28">
            <w:r>
              <w:t>0.09</w:t>
            </w:r>
          </w:p>
        </w:tc>
        <w:tc>
          <w:tcPr>
            <w:tcW w:w="2406" w:type="dxa"/>
          </w:tcPr>
          <w:p w:rsidR="00F20701" w:rsidRDefault="00F20701" w:rsidP="007F0F28">
            <w:r>
              <w:t>0.22</w:t>
            </w:r>
          </w:p>
        </w:tc>
        <w:tc>
          <w:tcPr>
            <w:tcW w:w="2602" w:type="dxa"/>
          </w:tcPr>
          <w:p w:rsidR="00F20701" w:rsidRPr="006D2020" w:rsidRDefault="00F20701" w:rsidP="007F0F28">
            <w:pPr>
              <w:rPr>
                <w:vertAlign w:val="superscript"/>
              </w:rPr>
            </w:pPr>
            <w:r>
              <w:t>5*10</w:t>
            </w:r>
            <w:r>
              <w:rPr>
                <w:vertAlign w:val="superscript"/>
              </w:rPr>
              <w:t>4</w:t>
            </w:r>
          </w:p>
        </w:tc>
      </w:tr>
      <w:tr w:rsidR="00F20701" w:rsidTr="007F0F28">
        <w:trPr>
          <w:trHeight w:val="200"/>
        </w:trPr>
        <w:tc>
          <w:tcPr>
            <w:tcW w:w="2823" w:type="dxa"/>
          </w:tcPr>
          <w:p w:rsidR="00F20701" w:rsidRDefault="00F20701" w:rsidP="001F0186">
            <w:pPr>
              <w:jc w:val="left"/>
            </w:pPr>
            <w:r>
              <w:t>PLS-</w:t>
            </w:r>
            <w:r w:rsidR="00EF7E44">
              <w:t>analyzed</w:t>
            </w:r>
            <w:r>
              <w:t xml:space="preserve"> emission spectrum obtained upon excitation at 275 nm</w:t>
            </w:r>
          </w:p>
        </w:tc>
        <w:tc>
          <w:tcPr>
            <w:tcW w:w="1189" w:type="dxa"/>
          </w:tcPr>
          <w:p w:rsidR="00F20701" w:rsidRDefault="00F20701" w:rsidP="007F0F28">
            <w:r>
              <w:t>0.59</w:t>
            </w:r>
          </w:p>
        </w:tc>
        <w:tc>
          <w:tcPr>
            <w:tcW w:w="2406" w:type="dxa"/>
          </w:tcPr>
          <w:p w:rsidR="00F20701" w:rsidRDefault="00F20701" w:rsidP="007F0F28">
            <w:r>
              <w:t>1.14</w:t>
            </w:r>
          </w:p>
        </w:tc>
        <w:tc>
          <w:tcPr>
            <w:tcW w:w="2602" w:type="dxa"/>
          </w:tcPr>
          <w:p w:rsidR="00F20701" w:rsidRPr="00055A6E" w:rsidRDefault="00F20701" w:rsidP="007F0F28">
            <w:r>
              <w:t>10</w:t>
            </w:r>
            <w:r>
              <w:rPr>
                <w:vertAlign w:val="superscript"/>
              </w:rPr>
              <w:t>3</w:t>
            </w:r>
          </w:p>
        </w:tc>
      </w:tr>
      <w:tr w:rsidR="00F20701" w:rsidTr="007F0F28">
        <w:trPr>
          <w:trHeight w:val="200"/>
        </w:trPr>
        <w:tc>
          <w:tcPr>
            <w:tcW w:w="2823" w:type="dxa"/>
          </w:tcPr>
          <w:p w:rsidR="00F20701" w:rsidRDefault="00F20701" w:rsidP="007F0F28">
            <w:r>
              <w:t>PLS-</w:t>
            </w:r>
            <w:r w:rsidR="00EF7E44">
              <w:t xml:space="preserve"> analyzed</w:t>
            </w:r>
            <w:r>
              <w:t xml:space="preserve"> full EEM</w:t>
            </w:r>
          </w:p>
        </w:tc>
        <w:tc>
          <w:tcPr>
            <w:tcW w:w="1189" w:type="dxa"/>
          </w:tcPr>
          <w:p w:rsidR="00F20701" w:rsidRDefault="00F20701" w:rsidP="007F0F28">
            <w:r>
              <w:t>0.73</w:t>
            </w:r>
          </w:p>
        </w:tc>
        <w:tc>
          <w:tcPr>
            <w:tcW w:w="2406" w:type="dxa"/>
          </w:tcPr>
          <w:p w:rsidR="00F20701" w:rsidRDefault="00F20701" w:rsidP="007F0F28">
            <w:r>
              <w:t>1.02</w:t>
            </w:r>
          </w:p>
        </w:tc>
        <w:tc>
          <w:tcPr>
            <w:tcW w:w="2602" w:type="dxa"/>
          </w:tcPr>
          <w:p w:rsidR="00F20701" w:rsidRDefault="00F20701" w:rsidP="007F0F28">
            <w:r>
              <w:t>10</w:t>
            </w:r>
          </w:p>
        </w:tc>
      </w:tr>
    </w:tbl>
    <w:p w:rsidR="003A5979" w:rsidRDefault="003A5979" w:rsidP="007F0F28">
      <w:pPr>
        <w:pStyle w:val="Heading4"/>
      </w:pPr>
    </w:p>
    <w:p w:rsidR="003A5979" w:rsidRDefault="003A5979" w:rsidP="007F0F28">
      <w:pPr>
        <w:pStyle w:val="Heading4"/>
      </w:pPr>
    </w:p>
    <w:p w:rsidR="00F20701" w:rsidRDefault="00F20701" w:rsidP="007F0F28">
      <w:pPr>
        <w:pStyle w:val="Heading4"/>
      </w:pPr>
      <w:r>
        <w:t xml:space="preserve">Detection of </w:t>
      </w:r>
      <w:r w:rsidRPr="00B11B2C">
        <w:rPr>
          <w:i/>
          <w:iCs/>
        </w:rPr>
        <w:t xml:space="preserve">E. coli, B. subtilis </w:t>
      </w:r>
      <w:r w:rsidRPr="00B11B2C">
        <w:t xml:space="preserve">and </w:t>
      </w:r>
      <w:r w:rsidRPr="00B11B2C">
        <w:rPr>
          <w:i/>
          <w:iCs/>
        </w:rPr>
        <w:t>P. aeruginosa</w:t>
      </w:r>
      <w:r>
        <w:t xml:space="preserve"> suspended in water using </w:t>
      </w:r>
      <w:r w:rsidRPr="002E32A9">
        <w:t>PLS-analyzed emission spectrum obtained upon excitation at 280 nm</w:t>
      </w:r>
      <w:r>
        <w:t xml:space="preserve"> or full EEMs </w:t>
      </w:r>
    </w:p>
    <w:p w:rsidR="00F20701" w:rsidRPr="00B11B2C" w:rsidRDefault="00F20701" w:rsidP="007F0F28">
      <w:r w:rsidRPr="00B11B2C">
        <w:t xml:space="preserve">At this stage, PLS models were created to try and predict bacterial concentrations of </w:t>
      </w:r>
      <w:r w:rsidRPr="00B11B2C">
        <w:rPr>
          <w:i/>
          <w:iCs/>
        </w:rPr>
        <w:t xml:space="preserve">E. coli, B. subtilis </w:t>
      </w:r>
      <w:r w:rsidRPr="00B11B2C">
        <w:t xml:space="preserve">and </w:t>
      </w:r>
      <w:r w:rsidRPr="00B11B2C">
        <w:rPr>
          <w:i/>
          <w:iCs/>
        </w:rPr>
        <w:t>P. aeruginosa</w:t>
      </w:r>
      <w:r w:rsidRPr="00B11B2C">
        <w:t xml:space="preserve"> as representatives of common pathogens. These bacteria were selected as they represent both gram positive (</w:t>
      </w:r>
      <w:r w:rsidRPr="00B11B2C">
        <w:rPr>
          <w:i/>
          <w:iCs/>
        </w:rPr>
        <w:t xml:space="preserve">B. subtilis) </w:t>
      </w:r>
      <w:r w:rsidRPr="00B11B2C">
        <w:t>and gram negative (</w:t>
      </w:r>
      <w:r w:rsidRPr="00B11B2C">
        <w:rPr>
          <w:i/>
          <w:iCs/>
        </w:rPr>
        <w:t>E. coli and P. aeruginosa</w:t>
      </w:r>
      <w:r w:rsidRPr="00B11B2C">
        <w:t xml:space="preserve">) </w:t>
      </w:r>
      <w:r>
        <w:t>bacteria</w:t>
      </w:r>
      <w:r w:rsidRPr="00B11B2C">
        <w:t xml:space="preserve"> and because they have industrial and medical significance. Each strain was first modeled alone, and later all samples were modeled together. </w:t>
      </w:r>
    </w:p>
    <w:p w:rsidR="00D208A4" w:rsidRPr="00A34CB5" w:rsidRDefault="00F20701" w:rsidP="007F0F28">
      <w:r>
        <w:t xml:space="preserve">Detection threshold defined as a difference between the indicated concentration and &lt;10 CFU/ml is different significantly (p&lt;0.01), using Wilcoxon ranked-sum test or Tukey-Kramer when available. Results are shown in </w:t>
      </w:r>
      <w:r>
        <w:fldChar w:fldCharType="begin"/>
      </w:r>
      <w:r>
        <w:instrText xml:space="preserve"> REF _Ref520643032 \h </w:instrText>
      </w:r>
      <w:r>
        <w:fldChar w:fldCharType="separate"/>
      </w:r>
      <w:r w:rsidR="00E31A16">
        <w:t xml:space="preserve">Table </w:t>
      </w:r>
      <w:r w:rsidR="00E31A16">
        <w:rPr>
          <w:noProof/>
        </w:rPr>
        <w:t>7</w:t>
      </w:r>
      <w:r>
        <w:fldChar w:fldCharType="end"/>
      </w:r>
      <w:r>
        <w:t>.</w:t>
      </w:r>
    </w:p>
    <w:p w:rsidR="00F20701" w:rsidRPr="001F0186" w:rsidRDefault="00F20701" w:rsidP="001F0186">
      <w:pPr>
        <w:pStyle w:val="Caption"/>
      </w:pPr>
      <w:bookmarkStart w:id="665" w:name="_Ref520643032"/>
      <w:bookmarkStart w:id="666" w:name="_Toc520445483"/>
      <w:r w:rsidRPr="001F0186">
        <w:t xml:space="preserve">Table </w:t>
      </w:r>
      <w:r w:rsidR="00C319FA">
        <w:fldChar w:fldCharType="begin"/>
      </w:r>
      <w:r w:rsidR="00C319FA">
        <w:instrText xml:space="preserve"> SEQ Table \* ARABIC </w:instrText>
      </w:r>
      <w:r w:rsidR="00C319FA">
        <w:fldChar w:fldCharType="separate"/>
      </w:r>
      <w:r w:rsidR="00E31A16" w:rsidRPr="001F0186">
        <w:t>7</w:t>
      </w:r>
      <w:r w:rsidR="00C319FA">
        <w:fldChar w:fldCharType="end"/>
      </w:r>
      <w:bookmarkEnd w:id="665"/>
      <w:r w:rsidRPr="001F0186">
        <w:t>. Detection of bacteria in water: comparison of fluorescence-based PLS-supported approaches. All R2 values are statistically significant at p&lt;0.01.</w:t>
      </w:r>
      <w:bookmarkEnd w:id="666"/>
    </w:p>
    <w:tbl>
      <w:tblPr>
        <w:tblStyle w:val="TableGrid"/>
        <w:tblW w:w="8275" w:type="dxa"/>
        <w:tblLook w:val="04A0" w:firstRow="1" w:lastRow="0" w:firstColumn="1" w:lastColumn="0" w:noHBand="0" w:noVBand="1"/>
      </w:tblPr>
      <w:tblGrid>
        <w:gridCol w:w="1213"/>
        <w:gridCol w:w="2164"/>
        <w:gridCol w:w="1262"/>
        <w:gridCol w:w="1145"/>
        <w:gridCol w:w="1441"/>
        <w:gridCol w:w="1050"/>
      </w:tblGrid>
      <w:tr w:rsidR="00F20701" w:rsidTr="001F0186">
        <w:tc>
          <w:tcPr>
            <w:tcW w:w="1213" w:type="dxa"/>
            <w:vAlign w:val="center"/>
          </w:tcPr>
          <w:p w:rsidR="00F20701" w:rsidRPr="009D1C93" w:rsidRDefault="00F20701" w:rsidP="001F0186">
            <w:pPr>
              <w:spacing w:before="0" w:after="0" w:line="240" w:lineRule="auto"/>
              <w:jc w:val="center"/>
              <w:rPr>
                <w:b/>
                <w:bCs/>
              </w:rPr>
            </w:pPr>
            <w:r w:rsidRPr="009D1C93">
              <w:rPr>
                <w:b/>
                <w:bCs/>
              </w:rPr>
              <w:t>Bacteria</w:t>
            </w:r>
          </w:p>
        </w:tc>
        <w:tc>
          <w:tcPr>
            <w:tcW w:w="2164" w:type="dxa"/>
            <w:vAlign w:val="center"/>
          </w:tcPr>
          <w:p w:rsidR="00F20701" w:rsidRDefault="00F20701" w:rsidP="001F0186">
            <w:pPr>
              <w:spacing w:before="0" w:after="0" w:line="240" w:lineRule="auto"/>
              <w:jc w:val="center"/>
            </w:pPr>
          </w:p>
        </w:tc>
        <w:tc>
          <w:tcPr>
            <w:tcW w:w="1262" w:type="dxa"/>
            <w:vAlign w:val="center"/>
          </w:tcPr>
          <w:p w:rsidR="00F20701" w:rsidRPr="001F0186" w:rsidRDefault="00F20701" w:rsidP="001F0186">
            <w:pPr>
              <w:spacing w:before="0" w:after="0" w:line="240" w:lineRule="auto"/>
              <w:jc w:val="center"/>
              <w:rPr>
                <w:i/>
                <w:iCs/>
              </w:rPr>
            </w:pPr>
            <w:r w:rsidRPr="001F0186">
              <w:rPr>
                <w:i/>
                <w:iCs/>
              </w:rPr>
              <w:t>E. coli</w:t>
            </w:r>
          </w:p>
          <w:p w:rsidR="00F20701" w:rsidRDefault="00F20701" w:rsidP="001F0186">
            <w:pPr>
              <w:spacing w:before="0" w:after="0" w:line="240" w:lineRule="auto"/>
              <w:jc w:val="center"/>
            </w:pPr>
            <w:r>
              <w:t>(N=53)</w:t>
            </w:r>
          </w:p>
        </w:tc>
        <w:tc>
          <w:tcPr>
            <w:tcW w:w="1145" w:type="dxa"/>
            <w:vAlign w:val="center"/>
          </w:tcPr>
          <w:p w:rsidR="00F20701" w:rsidRPr="001F0186" w:rsidRDefault="00F20701" w:rsidP="001F0186">
            <w:pPr>
              <w:spacing w:before="0" w:after="0" w:line="240" w:lineRule="auto"/>
              <w:jc w:val="center"/>
              <w:rPr>
                <w:i/>
                <w:iCs/>
              </w:rPr>
            </w:pPr>
            <w:r w:rsidRPr="001F0186">
              <w:rPr>
                <w:i/>
                <w:iCs/>
              </w:rPr>
              <w:t>B. subtilis</w:t>
            </w:r>
          </w:p>
          <w:p w:rsidR="00F20701" w:rsidRDefault="00F20701" w:rsidP="001F0186">
            <w:pPr>
              <w:spacing w:before="0" w:after="0" w:line="240" w:lineRule="auto"/>
              <w:jc w:val="center"/>
            </w:pPr>
            <w:r>
              <w:t>(N=46)</w:t>
            </w:r>
          </w:p>
        </w:tc>
        <w:tc>
          <w:tcPr>
            <w:tcW w:w="1441" w:type="dxa"/>
            <w:vAlign w:val="center"/>
          </w:tcPr>
          <w:p w:rsidR="00F20701" w:rsidRPr="001F0186" w:rsidRDefault="00F20701" w:rsidP="001F0186">
            <w:pPr>
              <w:spacing w:before="0" w:after="0" w:line="240" w:lineRule="auto"/>
              <w:jc w:val="center"/>
              <w:rPr>
                <w:i/>
                <w:iCs/>
              </w:rPr>
            </w:pPr>
            <w:r w:rsidRPr="001F0186">
              <w:rPr>
                <w:i/>
                <w:iCs/>
              </w:rPr>
              <w:t>P. aeruginosa</w:t>
            </w:r>
          </w:p>
          <w:p w:rsidR="00F20701" w:rsidRDefault="00F20701" w:rsidP="001F0186">
            <w:pPr>
              <w:spacing w:before="0" w:after="0" w:line="240" w:lineRule="auto"/>
              <w:jc w:val="center"/>
            </w:pPr>
            <w:r>
              <w:t>(N=86)</w:t>
            </w:r>
          </w:p>
        </w:tc>
        <w:tc>
          <w:tcPr>
            <w:tcW w:w="1050" w:type="dxa"/>
            <w:vAlign w:val="center"/>
          </w:tcPr>
          <w:p w:rsidR="00F20701" w:rsidRDefault="00F20701" w:rsidP="001F0186">
            <w:pPr>
              <w:spacing w:before="0" w:after="0" w:line="240" w:lineRule="auto"/>
              <w:jc w:val="center"/>
            </w:pPr>
            <w:r>
              <w:t>All bacteria (N=185)</w:t>
            </w:r>
          </w:p>
        </w:tc>
      </w:tr>
      <w:tr w:rsidR="00F20701" w:rsidTr="001F0186">
        <w:tc>
          <w:tcPr>
            <w:tcW w:w="1213" w:type="dxa"/>
            <w:vMerge w:val="restart"/>
            <w:vAlign w:val="center"/>
          </w:tcPr>
          <w:p w:rsidR="00F20701" w:rsidRPr="009D1C93" w:rsidRDefault="00F20701" w:rsidP="001F0186">
            <w:pPr>
              <w:spacing w:before="0" w:after="0" w:line="240" w:lineRule="auto"/>
              <w:jc w:val="center"/>
              <w:rPr>
                <w:b/>
                <w:bCs/>
              </w:rPr>
            </w:pPr>
            <w:r>
              <w:rPr>
                <w:b/>
                <w:bCs/>
              </w:rPr>
              <w:t>Emission spectrum upon excitation at 275</w:t>
            </w:r>
            <w:r w:rsidRPr="009D1C93">
              <w:rPr>
                <w:b/>
                <w:bCs/>
              </w:rPr>
              <w:t xml:space="preserve"> nm</w:t>
            </w:r>
          </w:p>
        </w:tc>
        <w:tc>
          <w:tcPr>
            <w:tcW w:w="2164" w:type="dxa"/>
            <w:vAlign w:val="center"/>
          </w:tcPr>
          <w:p w:rsidR="00F20701" w:rsidRPr="009D1C93" w:rsidRDefault="00F20701" w:rsidP="001F0186">
            <w:pPr>
              <w:spacing w:before="0" w:after="0" w:line="240" w:lineRule="auto"/>
              <w:jc w:val="center"/>
              <w:rPr>
                <w:b/>
                <w:bCs/>
              </w:rPr>
            </w:pPr>
            <w:r w:rsidRPr="009D1C93">
              <w:rPr>
                <w:b/>
                <w:bCs/>
              </w:rPr>
              <w:t>RMSE</w:t>
            </w:r>
          </w:p>
          <w:p w:rsidR="00F20701" w:rsidRPr="00022F79" w:rsidRDefault="00F20701" w:rsidP="001F0186">
            <w:pPr>
              <w:spacing w:before="0" w:after="0" w:line="240" w:lineRule="auto"/>
              <w:jc w:val="center"/>
            </w:pPr>
            <w:r>
              <w:t>[Log</w:t>
            </w:r>
            <w:r>
              <w:rPr>
                <w:vertAlign w:val="subscript"/>
              </w:rPr>
              <w:t>10</w:t>
            </w:r>
            <w:r>
              <w:t>(CFU/ml)]</w:t>
            </w:r>
          </w:p>
        </w:tc>
        <w:tc>
          <w:tcPr>
            <w:tcW w:w="1262" w:type="dxa"/>
            <w:vAlign w:val="center"/>
          </w:tcPr>
          <w:p w:rsidR="00F20701" w:rsidRDefault="00F20701" w:rsidP="001F0186">
            <w:pPr>
              <w:spacing w:before="0" w:after="0" w:line="240" w:lineRule="auto"/>
              <w:jc w:val="center"/>
            </w:pPr>
            <w:r>
              <w:t>1.14</w:t>
            </w:r>
          </w:p>
        </w:tc>
        <w:tc>
          <w:tcPr>
            <w:tcW w:w="1145" w:type="dxa"/>
            <w:vAlign w:val="center"/>
          </w:tcPr>
          <w:p w:rsidR="00F20701" w:rsidRDefault="00F20701" w:rsidP="001F0186">
            <w:pPr>
              <w:spacing w:before="0" w:after="0" w:line="240" w:lineRule="auto"/>
              <w:jc w:val="center"/>
            </w:pPr>
            <w:r>
              <w:t>0.74</w:t>
            </w:r>
          </w:p>
        </w:tc>
        <w:tc>
          <w:tcPr>
            <w:tcW w:w="1441" w:type="dxa"/>
            <w:vAlign w:val="center"/>
          </w:tcPr>
          <w:p w:rsidR="00F20701" w:rsidRDefault="00F20701" w:rsidP="001F0186">
            <w:pPr>
              <w:spacing w:before="0" w:after="0" w:line="240" w:lineRule="auto"/>
              <w:jc w:val="center"/>
            </w:pPr>
            <w:r>
              <w:t>0.9</w:t>
            </w:r>
          </w:p>
        </w:tc>
        <w:tc>
          <w:tcPr>
            <w:tcW w:w="1050" w:type="dxa"/>
            <w:vAlign w:val="center"/>
          </w:tcPr>
          <w:p w:rsidR="00F20701" w:rsidRDefault="00F20701" w:rsidP="001F0186">
            <w:pPr>
              <w:spacing w:before="0" w:after="0" w:line="240" w:lineRule="auto"/>
              <w:jc w:val="center"/>
            </w:pPr>
            <w:r>
              <w:t>0.83</w:t>
            </w:r>
          </w:p>
        </w:tc>
      </w:tr>
      <w:tr w:rsidR="00F20701" w:rsidTr="001F0186">
        <w:tc>
          <w:tcPr>
            <w:tcW w:w="1213" w:type="dxa"/>
            <w:vMerge/>
            <w:vAlign w:val="center"/>
          </w:tcPr>
          <w:p w:rsidR="00F20701" w:rsidRPr="009D1C93" w:rsidRDefault="00F20701" w:rsidP="001F0186">
            <w:pPr>
              <w:spacing w:before="0" w:after="0" w:line="240" w:lineRule="auto"/>
              <w:jc w:val="center"/>
              <w:rPr>
                <w:b/>
                <w:bCs/>
              </w:rPr>
            </w:pPr>
          </w:p>
        </w:tc>
        <w:tc>
          <w:tcPr>
            <w:tcW w:w="2164" w:type="dxa"/>
            <w:vAlign w:val="center"/>
          </w:tcPr>
          <w:p w:rsidR="00F20701" w:rsidRPr="009D1C93" w:rsidRDefault="00F20701" w:rsidP="001F0186">
            <w:pPr>
              <w:spacing w:before="0" w:after="0" w:line="240" w:lineRule="auto"/>
              <w:jc w:val="center"/>
              <w:rPr>
                <w:b/>
                <w:bCs/>
              </w:rPr>
            </w:pPr>
            <w:r w:rsidRPr="009D1C93">
              <w:rPr>
                <w:b/>
                <w:bCs/>
              </w:rPr>
              <w:t>R</w:t>
            </w:r>
            <w:r w:rsidRPr="009D1C93">
              <w:rPr>
                <w:b/>
                <w:bCs/>
                <w:vertAlign w:val="superscript"/>
              </w:rPr>
              <w:t>2</w:t>
            </w:r>
          </w:p>
        </w:tc>
        <w:tc>
          <w:tcPr>
            <w:tcW w:w="1262" w:type="dxa"/>
            <w:vAlign w:val="center"/>
          </w:tcPr>
          <w:p w:rsidR="00F20701" w:rsidRDefault="00F20701" w:rsidP="001F0186">
            <w:pPr>
              <w:spacing w:before="0" w:after="0" w:line="240" w:lineRule="auto"/>
              <w:jc w:val="center"/>
            </w:pPr>
            <w:r>
              <w:t>0.59</w:t>
            </w:r>
          </w:p>
        </w:tc>
        <w:tc>
          <w:tcPr>
            <w:tcW w:w="1145" w:type="dxa"/>
            <w:vAlign w:val="center"/>
          </w:tcPr>
          <w:p w:rsidR="00F20701" w:rsidRDefault="00F20701" w:rsidP="001F0186">
            <w:pPr>
              <w:spacing w:before="0" w:after="0" w:line="240" w:lineRule="auto"/>
              <w:jc w:val="center"/>
            </w:pPr>
            <w:r>
              <w:t>0.42</w:t>
            </w:r>
          </w:p>
        </w:tc>
        <w:tc>
          <w:tcPr>
            <w:tcW w:w="1441" w:type="dxa"/>
            <w:vAlign w:val="center"/>
          </w:tcPr>
          <w:p w:rsidR="00F20701" w:rsidRDefault="00F20701" w:rsidP="001F0186">
            <w:pPr>
              <w:spacing w:before="0" w:after="0" w:line="240" w:lineRule="auto"/>
              <w:jc w:val="center"/>
            </w:pPr>
            <w:r>
              <w:t>0.19</w:t>
            </w:r>
          </w:p>
        </w:tc>
        <w:tc>
          <w:tcPr>
            <w:tcW w:w="1050" w:type="dxa"/>
            <w:vAlign w:val="center"/>
          </w:tcPr>
          <w:p w:rsidR="00F20701" w:rsidRDefault="00F20701" w:rsidP="001F0186">
            <w:pPr>
              <w:spacing w:before="0" w:after="0" w:line="240" w:lineRule="auto"/>
              <w:jc w:val="center"/>
            </w:pPr>
            <w:r>
              <w:t>0.25</w:t>
            </w:r>
          </w:p>
        </w:tc>
      </w:tr>
      <w:tr w:rsidR="00F20701" w:rsidTr="001F0186">
        <w:tc>
          <w:tcPr>
            <w:tcW w:w="1213" w:type="dxa"/>
            <w:vMerge/>
            <w:vAlign w:val="center"/>
          </w:tcPr>
          <w:p w:rsidR="00F20701" w:rsidRPr="009D1C93" w:rsidRDefault="00F20701" w:rsidP="001F0186">
            <w:pPr>
              <w:spacing w:before="0" w:after="0" w:line="240" w:lineRule="auto"/>
              <w:jc w:val="center"/>
              <w:rPr>
                <w:b/>
                <w:bCs/>
              </w:rPr>
            </w:pPr>
          </w:p>
        </w:tc>
        <w:tc>
          <w:tcPr>
            <w:tcW w:w="2164" w:type="dxa"/>
            <w:vAlign w:val="center"/>
          </w:tcPr>
          <w:p w:rsidR="00F20701" w:rsidRDefault="00F20701" w:rsidP="001F0186">
            <w:pPr>
              <w:spacing w:before="0" w:after="0" w:line="240" w:lineRule="auto"/>
              <w:jc w:val="center"/>
            </w:pPr>
            <w:r w:rsidRPr="009D1C93">
              <w:rPr>
                <w:b/>
                <w:bCs/>
                <w:sz w:val="20"/>
                <w:szCs w:val="20"/>
              </w:rPr>
              <w:t>Detection threshold</w:t>
            </w:r>
            <w:r w:rsidRPr="00E77220">
              <w:rPr>
                <w:sz w:val="20"/>
                <w:szCs w:val="20"/>
              </w:rPr>
              <w:t xml:space="preserve"> (Wilcoxson)</w:t>
            </w:r>
          </w:p>
          <w:p w:rsidR="00F20701" w:rsidRDefault="00F20701" w:rsidP="001F0186">
            <w:pPr>
              <w:spacing w:before="0" w:after="0" w:line="240" w:lineRule="auto"/>
              <w:jc w:val="center"/>
            </w:pPr>
            <w:r>
              <w:t>[CFU/ml]</w:t>
            </w:r>
          </w:p>
        </w:tc>
        <w:tc>
          <w:tcPr>
            <w:tcW w:w="1262" w:type="dxa"/>
            <w:vAlign w:val="center"/>
          </w:tcPr>
          <w:p w:rsidR="00F20701" w:rsidRPr="00022F79" w:rsidRDefault="00F20701" w:rsidP="001F0186">
            <w:pPr>
              <w:spacing w:before="0" w:after="0" w:line="240" w:lineRule="auto"/>
              <w:jc w:val="center"/>
            </w:pPr>
            <w:r>
              <w:t>5*10</w:t>
            </w:r>
            <w:r>
              <w:rPr>
                <w:vertAlign w:val="superscript"/>
              </w:rPr>
              <w:t>4</w:t>
            </w:r>
          </w:p>
        </w:tc>
        <w:tc>
          <w:tcPr>
            <w:tcW w:w="1145" w:type="dxa"/>
            <w:vAlign w:val="center"/>
          </w:tcPr>
          <w:p w:rsidR="00F20701" w:rsidRPr="007A21F2" w:rsidRDefault="00F20701" w:rsidP="001F0186">
            <w:pPr>
              <w:spacing w:before="0" w:after="0" w:line="240" w:lineRule="auto"/>
              <w:jc w:val="center"/>
            </w:pPr>
            <w:r>
              <w:t>10</w:t>
            </w:r>
            <w:r>
              <w:rPr>
                <w:vertAlign w:val="superscript"/>
              </w:rPr>
              <w:t>5</w:t>
            </w:r>
          </w:p>
        </w:tc>
        <w:tc>
          <w:tcPr>
            <w:tcW w:w="1441" w:type="dxa"/>
            <w:vAlign w:val="center"/>
          </w:tcPr>
          <w:p w:rsidR="00F20701" w:rsidRPr="00E51FE4" w:rsidRDefault="00F20701" w:rsidP="001F0186">
            <w:pPr>
              <w:spacing w:before="0" w:after="0" w:line="240" w:lineRule="auto"/>
              <w:jc w:val="center"/>
            </w:pPr>
            <w:r>
              <w:t>10</w:t>
            </w:r>
            <w:r>
              <w:rPr>
                <w:vertAlign w:val="superscript"/>
              </w:rPr>
              <w:t>5</w:t>
            </w:r>
          </w:p>
        </w:tc>
        <w:tc>
          <w:tcPr>
            <w:tcW w:w="1050" w:type="dxa"/>
            <w:vAlign w:val="center"/>
          </w:tcPr>
          <w:p w:rsidR="00F20701" w:rsidRPr="00145745" w:rsidRDefault="00F20701" w:rsidP="001F0186">
            <w:pPr>
              <w:spacing w:before="0" w:after="0" w:line="240" w:lineRule="auto"/>
              <w:jc w:val="center"/>
            </w:pPr>
            <w:r>
              <w:t>10</w:t>
            </w:r>
            <w:r>
              <w:rPr>
                <w:vertAlign w:val="superscript"/>
              </w:rPr>
              <w:t>4</w:t>
            </w:r>
          </w:p>
        </w:tc>
      </w:tr>
      <w:tr w:rsidR="00F20701" w:rsidTr="001F0186">
        <w:tc>
          <w:tcPr>
            <w:tcW w:w="1213" w:type="dxa"/>
            <w:vMerge/>
            <w:vAlign w:val="center"/>
          </w:tcPr>
          <w:p w:rsidR="00F20701" w:rsidRPr="009D1C93" w:rsidRDefault="00F20701" w:rsidP="001F0186">
            <w:pPr>
              <w:spacing w:before="0" w:after="0" w:line="240" w:lineRule="auto"/>
              <w:jc w:val="center"/>
              <w:rPr>
                <w:b/>
                <w:bCs/>
              </w:rPr>
            </w:pPr>
          </w:p>
        </w:tc>
        <w:tc>
          <w:tcPr>
            <w:tcW w:w="2164" w:type="dxa"/>
            <w:vAlign w:val="center"/>
          </w:tcPr>
          <w:p w:rsidR="00F20701" w:rsidRDefault="00F20701" w:rsidP="001F0186">
            <w:pPr>
              <w:spacing w:before="0" w:after="0" w:line="240" w:lineRule="auto"/>
              <w:jc w:val="center"/>
            </w:pPr>
            <w:r w:rsidRPr="009D1C93">
              <w:rPr>
                <w:b/>
                <w:bCs/>
              </w:rPr>
              <w:t>Detection threshold</w:t>
            </w:r>
            <w:r w:rsidRPr="0040652C">
              <w:t xml:space="preserve"> (Tukey-Kramer)</w:t>
            </w:r>
          </w:p>
          <w:p w:rsidR="00F20701" w:rsidRPr="0040652C" w:rsidRDefault="00F20701" w:rsidP="001F0186">
            <w:pPr>
              <w:spacing w:before="0" w:after="0" w:line="240" w:lineRule="auto"/>
              <w:jc w:val="center"/>
            </w:pPr>
            <w:r>
              <w:t>[CFU/ml]</w:t>
            </w:r>
          </w:p>
        </w:tc>
        <w:tc>
          <w:tcPr>
            <w:tcW w:w="1262" w:type="dxa"/>
            <w:vAlign w:val="center"/>
          </w:tcPr>
          <w:p w:rsidR="00F20701" w:rsidRPr="007A21F2" w:rsidRDefault="00F20701" w:rsidP="001F0186">
            <w:pPr>
              <w:spacing w:before="0" w:after="0" w:line="240" w:lineRule="auto"/>
              <w:jc w:val="center"/>
            </w:pPr>
            <w:r>
              <w:t>10</w:t>
            </w:r>
            <w:r>
              <w:rPr>
                <w:vertAlign w:val="superscript"/>
              </w:rPr>
              <w:t>3</w:t>
            </w:r>
          </w:p>
        </w:tc>
        <w:tc>
          <w:tcPr>
            <w:tcW w:w="1145" w:type="dxa"/>
            <w:vAlign w:val="center"/>
          </w:tcPr>
          <w:p w:rsidR="00F20701" w:rsidRPr="007A21F2" w:rsidRDefault="00F20701" w:rsidP="001F0186">
            <w:pPr>
              <w:spacing w:before="0" w:after="0" w:line="240" w:lineRule="auto"/>
              <w:jc w:val="center"/>
            </w:pPr>
            <w:r>
              <w:t>---</w:t>
            </w:r>
          </w:p>
        </w:tc>
        <w:tc>
          <w:tcPr>
            <w:tcW w:w="1441" w:type="dxa"/>
            <w:vAlign w:val="center"/>
          </w:tcPr>
          <w:p w:rsidR="00F20701" w:rsidRPr="00022F79" w:rsidRDefault="00F20701" w:rsidP="001F0186">
            <w:pPr>
              <w:spacing w:before="0" w:after="0" w:line="240" w:lineRule="auto"/>
              <w:jc w:val="center"/>
            </w:pPr>
            <w:r>
              <w:t>10</w:t>
            </w:r>
            <w:r>
              <w:rPr>
                <w:vertAlign w:val="superscript"/>
              </w:rPr>
              <w:t>6</w:t>
            </w:r>
          </w:p>
        </w:tc>
        <w:tc>
          <w:tcPr>
            <w:tcW w:w="1050" w:type="dxa"/>
            <w:vAlign w:val="center"/>
          </w:tcPr>
          <w:p w:rsidR="00F20701" w:rsidRDefault="00F20701" w:rsidP="001F0186">
            <w:pPr>
              <w:spacing w:before="0" w:after="0" w:line="240" w:lineRule="auto"/>
              <w:jc w:val="center"/>
            </w:pPr>
            <w:r>
              <w:t>---</w:t>
            </w:r>
          </w:p>
        </w:tc>
      </w:tr>
      <w:tr w:rsidR="00F20701" w:rsidTr="001F0186">
        <w:tc>
          <w:tcPr>
            <w:tcW w:w="1213" w:type="dxa"/>
            <w:vMerge w:val="restart"/>
            <w:vAlign w:val="center"/>
          </w:tcPr>
          <w:p w:rsidR="00F20701" w:rsidRPr="009D1C93" w:rsidRDefault="00F20701" w:rsidP="001F0186">
            <w:pPr>
              <w:spacing w:before="0" w:after="0" w:line="240" w:lineRule="auto"/>
              <w:jc w:val="center"/>
              <w:rPr>
                <w:b/>
                <w:bCs/>
              </w:rPr>
            </w:pPr>
            <w:r w:rsidRPr="009D1C93">
              <w:rPr>
                <w:b/>
                <w:bCs/>
              </w:rPr>
              <w:t>Full EEM</w:t>
            </w:r>
          </w:p>
        </w:tc>
        <w:tc>
          <w:tcPr>
            <w:tcW w:w="2164" w:type="dxa"/>
            <w:vAlign w:val="center"/>
          </w:tcPr>
          <w:p w:rsidR="00F20701" w:rsidRPr="009D1C93" w:rsidRDefault="00F20701" w:rsidP="001F0186">
            <w:pPr>
              <w:spacing w:before="0" w:after="0" w:line="240" w:lineRule="auto"/>
              <w:jc w:val="center"/>
              <w:rPr>
                <w:b/>
                <w:bCs/>
              </w:rPr>
            </w:pPr>
            <w:r w:rsidRPr="009D1C93">
              <w:rPr>
                <w:b/>
                <w:bCs/>
              </w:rPr>
              <w:t>RMSE</w:t>
            </w:r>
          </w:p>
          <w:p w:rsidR="00F20701" w:rsidRPr="00022F79" w:rsidRDefault="00F20701" w:rsidP="001F0186">
            <w:pPr>
              <w:spacing w:before="0" w:after="0" w:line="240" w:lineRule="auto"/>
              <w:jc w:val="center"/>
            </w:pPr>
            <w:r>
              <w:t>[Log</w:t>
            </w:r>
            <w:r>
              <w:rPr>
                <w:vertAlign w:val="subscript"/>
              </w:rPr>
              <w:t>10</w:t>
            </w:r>
            <w:r>
              <w:t>(CFU/ml)]</w:t>
            </w:r>
          </w:p>
        </w:tc>
        <w:tc>
          <w:tcPr>
            <w:tcW w:w="1262" w:type="dxa"/>
            <w:vAlign w:val="center"/>
          </w:tcPr>
          <w:p w:rsidR="00F20701" w:rsidRDefault="00F20701" w:rsidP="001F0186">
            <w:pPr>
              <w:spacing w:before="0" w:after="0" w:line="240" w:lineRule="auto"/>
              <w:jc w:val="center"/>
            </w:pPr>
            <w:r>
              <w:t>0.76</w:t>
            </w:r>
          </w:p>
        </w:tc>
        <w:tc>
          <w:tcPr>
            <w:tcW w:w="1145" w:type="dxa"/>
            <w:vAlign w:val="center"/>
          </w:tcPr>
          <w:p w:rsidR="00F20701" w:rsidRDefault="00F20701" w:rsidP="001F0186">
            <w:pPr>
              <w:spacing w:before="0" w:after="0" w:line="240" w:lineRule="auto"/>
              <w:jc w:val="center"/>
            </w:pPr>
            <w:r>
              <w:t>1.01</w:t>
            </w:r>
          </w:p>
        </w:tc>
        <w:tc>
          <w:tcPr>
            <w:tcW w:w="1441" w:type="dxa"/>
            <w:vAlign w:val="center"/>
          </w:tcPr>
          <w:p w:rsidR="00F20701" w:rsidRDefault="00F20701" w:rsidP="001F0186">
            <w:pPr>
              <w:spacing w:before="0" w:after="0" w:line="240" w:lineRule="auto"/>
              <w:jc w:val="center"/>
            </w:pPr>
            <w:r>
              <w:t>1.04</w:t>
            </w:r>
          </w:p>
        </w:tc>
        <w:tc>
          <w:tcPr>
            <w:tcW w:w="1050" w:type="dxa"/>
            <w:vAlign w:val="center"/>
          </w:tcPr>
          <w:p w:rsidR="00F20701" w:rsidRDefault="00F20701" w:rsidP="001F0186">
            <w:pPr>
              <w:spacing w:before="0" w:after="0" w:line="240" w:lineRule="auto"/>
              <w:jc w:val="center"/>
            </w:pPr>
            <w:r>
              <w:t>1.06</w:t>
            </w:r>
          </w:p>
        </w:tc>
      </w:tr>
      <w:tr w:rsidR="00F20701" w:rsidTr="001F0186">
        <w:tc>
          <w:tcPr>
            <w:tcW w:w="1213" w:type="dxa"/>
            <w:vMerge/>
            <w:vAlign w:val="center"/>
          </w:tcPr>
          <w:p w:rsidR="00F20701" w:rsidRDefault="00F20701" w:rsidP="001F0186">
            <w:pPr>
              <w:spacing w:before="0" w:after="0" w:line="240" w:lineRule="auto"/>
              <w:jc w:val="center"/>
            </w:pPr>
          </w:p>
        </w:tc>
        <w:tc>
          <w:tcPr>
            <w:tcW w:w="2164" w:type="dxa"/>
            <w:vAlign w:val="center"/>
          </w:tcPr>
          <w:p w:rsidR="00F20701" w:rsidRPr="009D1C93" w:rsidRDefault="00F20701" w:rsidP="001F0186">
            <w:pPr>
              <w:spacing w:before="0" w:after="0" w:line="240" w:lineRule="auto"/>
              <w:jc w:val="center"/>
              <w:rPr>
                <w:b/>
                <w:bCs/>
              </w:rPr>
            </w:pPr>
            <w:r w:rsidRPr="009D1C93">
              <w:rPr>
                <w:b/>
                <w:bCs/>
              </w:rPr>
              <w:t>R</w:t>
            </w:r>
            <w:r w:rsidRPr="009D1C93">
              <w:rPr>
                <w:b/>
                <w:bCs/>
                <w:vertAlign w:val="superscript"/>
              </w:rPr>
              <w:t>2</w:t>
            </w:r>
          </w:p>
        </w:tc>
        <w:tc>
          <w:tcPr>
            <w:tcW w:w="1262" w:type="dxa"/>
            <w:vAlign w:val="center"/>
          </w:tcPr>
          <w:p w:rsidR="00F20701" w:rsidRDefault="00F20701" w:rsidP="001F0186">
            <w:pPr>
              <w:spacing w:before="0" w:after="0" w:line="240" w:lineRule="auto"/>
              <w:jc w:val="center"/>
            </w:pPr>
            <w:r>
              <w:t>0.74</w:t>
            </w:r>
          </w:p>
        </w:tc>
        <w:tc>
          <w:tcPr>
            <w:tcW w:w="1145" w:type="dxa"/>
            <w:vAlign w:val="center"/>
          </w:tcPr>
          <w:p w:rsidR="00F20701" w:rsidRDefault="00F20701" w:rsidP="001F0186">
            <w:pPr>
              <w:spacing w:before="0" w:after="0" w:line="240" w:lineRule="auto"/>
              <w:jc w:val="center"/>
            </w:pPr>
            <w:r>
              <w:t>0.65</w:t>
            </w:r>
          </w:p>
        </w:tc>
        <w:tc>
          <w:tcPr>
            <w:tcW w:w="1441" w:type="dxa"/>
            <w:vAlign w:val="center"/>
          </w:tcPr>
          <w:p w:rsidR="00F20701" w:rsidRDefault="00F20701" w:rsidP="001F0186">
            <w:pPr>
              <w:spacing w:before="0" w:after="0" w:line="240" w:lineRule="auto"/>
              <w:jc w:val="center"/>
            </w:pPr>
            <w:r>
              <w:t>0.55</w:t>
            </w:r>
          </w:p>
        </w:tc>
        <w:tc>
          <w:tcPr>
            <w:tcW w:w="1050" w:type="dxa"/>
            <w:vAlign w:val="center"/>
          </w:tcPr>
          <w:p w:rsidR="00F20701" w:rsidRDefault="00F20701" w:rsidP="001F0186">
            <w:pPr>
              <w:spacing w:before="0" w:after="0" w:line="240" w:lineRule="auto"/>
              <w:jc w:val="center"/>
            </w:pPr>
            <w:r>
              <w:t>0.48</w:t>
            </w:r>
          </w:p>
        </w:tc>
      </w:tr>
      <w:tr w:rsidR="00F20701" w:rsidTr="001F0186">
        <w:tc>
          <w:tcPr>
            <w:tcW w:w="1213" w:type="dxa"/>
            <w:vMerge/>
            <w:vAlign w:val="center"/>
          </w:tcPr>
          <w:p w:rsidR="00F20701" w:rsidRDefault="00F20701" w:rsidP="001F0186">
            <w:pPr>
              <w:spacing w:before="0" w:after="0" w:line="240" w:lineRule="auto"/>
              <w:jc w:val="center"/>
            </w:pPr>
          </w:p>
        </w:tc>
        <w:tc>
          <w:tcPr>
            <w:tcW w:w="2164" w:type="dxa"/>
            <w:vAlign w:val="center"/>
          </w:tcPr>
          <w:p w:rsidR="00F20701" w:rsidRDefault="00F20701" w:rsidP="001F0186">
            <w:pPr>
              <w:spacing w:before="0" w:after="0" w:line="240" w:lineRule="auto"/>
              <w:jc w:val="center"/>
            </w:pPr>
            <w:r w:rsidRPr="009D1C93">
              <w:rPr>
                <w:b/>
                <w:bCs/>
                <w:sz w:val="20"/>
                <w:szCs w:val="20"/>
              </w:rPr>
              <w:t>Detection threshold</w:t>
            </w:r>
            <w:r w:rsidRPr="00E77220">
              <w:rPr>
                <w:sz w:val="20"/>
                <w:szCs w:val="20"/>
              </w:rPr>
              <w:t xml:space="preserve"> (Wilcoxson)</w:t>
            </w:r>
          </w:p>
          <w:p w:rsidR="00F20701" w:rsidRDefault="00F20701" w:rsidP="001F0186">
            <w:pPr>
              <w:spacing w:before="0" w:after="0" w:line="240" w:lineRule="auto"/>
              <w:jc w:val="center"/>
            </w:pPr>
            <w:r>
              <w:t>[CFU/ml]</w:t>
            </w:r>
          </w:p>
        </w:tc>
        <w:tc>
          <w:tcPr>
            <w:tcW w:w="1262" w:type="dxa"/>
            <w:vAlign w:val="center"/>
          </w:tcPr>
          <w:p w:rsidR="00F20701" w:rsidRDefault="00F20701" w:rsidP="001F0186">
            <w:pPr>
              <w:spacing w:before="0" w:after="0" w:line="240" w:lineRule="auto"/>
              <w:jc w:val="center"/>
            </w:pPr>
            <w:r>
              <w:t>10</w:t>
            </w:r>
          </w:p>
        </w:tc>
        <w:tc>
          <w:tcPr>
            <w:tcW w:w="1145" w:type="dxa"/>
            <w:vAlign w:val="center"/>
          </w:tcPr>
          <w:p w:rsidR="00F20701" w:rsidRPr="00145745" w:rsidRDefault="00F20701" w:rsidP="001F0186">
            <w:pPr>
              <w:spacing w:before="0" w:after="0" w:line="240" w:lineRule="auto"/>
              <w:jc w:val="center"/>
            </w:pPr>
            <w:r>
              <w:t>10</w:t>
            </w:r>
            <w:r>
              <w:rPr>
                <w:vertAlign w:val="superscript"/>
              </w:rPr>
              <w:t>4</w:t>
            </w:r>
          </w:p>
        </w:tc>
        <w:tc>
          <w:tcPr>
            <w:tcW w:w="1441" w:type="dxa"/>
            <w:vAlign w:val="center"/>
          </w:tcPr>
          <w:p w:rsidR="00F20701" w:rsidRDefault="00F20701" w:rsidP="001F0186">
            <w:pPr>
              <w:spacing w:before="0" w:after="0" w:line="240" w:lineRule="auto"/>
              <w:jc w:val="center"/>
            </w:pPr>
            <w:r>
              <w:t>10</w:t>
            </w:r>
          </w:p>
        </w:tc>
        <w:tc>
          <w:tcPr>
            <w:tcW w:w="1050" w:type="dxa"/>
            <w:vAlign w:val="center"/>
          </w:tcPr>
          <w:p w:rsidR="00F20701" w:rsidRDefault="00F20701" w:rsidP="001F0186">
            <w:pPr>
              <w:spacing w:before="0" w:after="0" w:line="240" w:lineRule="auto"/>
              <w:jc w:val="center"/>
            </w:pPr>
            <w:r>
              <w:t>100</w:t>
            </w:r>
          </w:p>
        </w:tc>
      </w:tr>
      <w:tr w:rsidR="00F20701" w:rsidTr="001F0186">
        <w:tc>
          <w:tcPr>
            <w:tcW w:w="1213" w:type="dxa"/>
            <w:vMerge/>
            <w:vAlign w:val="center"/>
          </w:tcPr>
          <w:p w:rsidR="00F20701" w:rsidRDefault="00F20701" w:rsidP="001F0186">
            <w:pPr>
              <w:spacing w:before="0" w:after="0" w:line="240" w:lineRule="auto"/>
              <w:jc w:val="center"/>
            </w:pPr>
          </w:p>
        </w:tc>
        <w:tc>
          <w:tcPr>
            <w:tcW w:w="2164" w:type="dxa"/>
            <w:vAlign w:val="center"/>
          </w:tcPr>
          <w:p w:rsidR="00F20701" w:rsidRDefault="00F20701" w:rsidP="001F0186">
            <w:pPr>
              <w:spacing w:before="0" w:after="0" w:line="240" w:lineRule="auto"/>
              <w:jc w:val="center"/>
            </w:pPr>
            <w:r w:rsidRPr="009D1C93">
              <w:rPr>
                <w:b/>
                <w:bCs/>
              </w:rPr>
              <w:t>Detection threshold</w:t>
            </w:r>
            <w:r w:rsidRPr="0040652C">
              <w:t xml:space="preserve"> (Tukey-Kramer)</w:t>
            </w:r>
          </w:p>
          <w:p w:rsidR="00F20701" w:rsidRPr="0040652C" w:rsidRDefault="00F20701" w:rsidP="001F0186">
            <w:pPr>
              <w:spacing w:before="0" w:after="0" w:line="240" w:lineRule="auto"/>
              <w:jc w:val="center"/>
            </w:pPr>
            <w:r>
              <w:t>[CFU/ml]</w:t>
            </w:r>
          </w:p>
        </w:tc>
        <w:tc>
          <w:tcPr>
            <w:tcW w:w="1262" w:type="dxa"/>
            <w:vAlign w:val="center"/>
          </w:tcPr>
          <w:p w:rsidR="00F20701" w:rsidRDefault="00F20701" w:rsidP="001F0186">
            <w:pPr>
              <w:spacing w:before="0" w:after="0" w:line="240" w:lineRule="auto"/>
              <w:jc w:val="center"/>
            </w:pPr>
            <w:r>
              <w:t>10</w:t>
            </w:r>
          </w:p>
        </w:tc>
        <w:tc>
          <w:tcPr>
            <w:tcW w:w="1145" w:type="dxa"/>
            <w:vAlign w:val="center"/>
          </w:tcPr>
          <w:p w:rsidR="00F20701" w:rsidRPr="00145745" w:rsidRDefault="00F20701" w:rsidP="001F0186">
            <w:pPr>
              <w:spacing w:before="0" w:after="0" w:line="240" w:lineRule="auto"/>
              <w:jc w:val="center"/>
            </w:pPr>
            <w:r>
              <w:t>10</w:t>
            </w:r>
            <w:r>
              <w:rPr>
                <w:vertAlign w:val="superscript"/>
              </w:rPr>
              <w:t>3</w:t>
            </w:r>
          </w:p>
        </w:tc>
        <w:tc>
          <w:tcPr>
            <w:tcW w:w="1441" w:type="dxa"/>
            <w:vAlign w:val="center"/>
          </w:tcPr>
          <w:p w:rsidR="00F20701" w:rsidRDefault="00F20701" w:rsidP="001F0186">
            <w:pPr>
              <w:spacing w:before="0" w:after="0" w:line="240" w:lineRule="auto"/>
              <w:jc w:val="center"/>
            </w:pPr>
            <w:r>
              <w:t>10</w:t>
            </w:r>
          </w:p>
        </w:tc>
        <w:tc>
          <w:tcPr>
            <w:tcW w:w="1050" w:type="dxa"/>
            <w:vAlign w:val="center"/>
          </w:tcPr>
          <w:p w:rsidR="00F20701" w:rsidRDefault="00F20701" w:rsidP="001F0186">
            <w:pPr>
              <w:spacing w:before="0" w:after="0" w:line="240" w:lineRule="auto"/>
              <w:jc w:val="center"/>
            </w:pPr>
            <w:r>
              <w:t>100</w:t>
            </w:r>
          </w:p>
        </w:tc>
      </w:tr>
    </w:tbl>
    <w:p w:rsidR="00521E8F" w:rsidRDefault="00521E8F" w:rsidP="003A5123">
      <w:bookmarkStart w:id="667" w:name="_Toc520220779"/>
      <w:bookmarkStart w:id="668" w:name="_Toc520220778"/>
    </w:p>
    <w:p w:rsidR="00521E8F" w:rsidRPr="00521E8F" w:rsidRDefault="00521E8F" w:rsidP="00E5272A">
      <w:pPr>
        <w:rPr>
          <w:noProof/>
        </w:rPr>
      </w:pPr>
      <w:r>
        <w:t xml:space="preserve">The detection thresholds of </w:t>
      </w:r>
      <w:r w:rsidR="00E5272A">
        <w:t xml:space="preserve">the three </w:t>
      </w:r>
      <w:r>
        <w:t>bacterial species</w:t>
      </w:r>
      <w:ins w:id="669" w:author="Shlomo Sela" w:date="2018-09-04T13:00:00Z">
        <w:r w:rsidR="008C7930">
          <w:t>,</w:t>
        </w:r>
      </w:ins>
      <w:r>
        <w:t xml:space="preserve"> </w:t>
      </w:r>
      <w:ins w:id="670" w:author="Shlomo Sela" w:date="2018-09-04T13:00:00Z">
        <w:r w:rsidR="008C7930">
          <w:t xml:space="preserve">in both approaches, </w:t>
        </w:r>
      </w:ins>
      <w:r>
        <w:t>ranged from</w:t>
      </w:r>
      <w:r w:rsidR="00E5272A">
        <w:t xml:space="preserve"> 10 to</w:t>
      </w:r>
      <w:r>
        <w:t xml:space="preserve"> 10</w:t>
      </w:r>
      <w:r>
        <w:rPr>
          <w:vertAlign w:val="superscript"/>
        </w:rPr>
        <w:t>5</w:t>
      </w:r>
      <w:r>
        <w:t xml:space="preserve"> CFU/ml. </w:t>
      </w:r>
      <w:r w:rsidR="00E5272A">
        <w:t>H</w:t>
      </w:r>
      <w:r>
        <w:t xml:space="preserve">owever, all bacteria could be detected using the full EEM PLS model at </w:t>
      </w:r>
      <w:commentRangeStart w:id="671"/>
      <w:commentRangeStart w:id="672"/>
      <w:r>
        <w:t>10</w:t>
      </w:r>
      <w:r>
        <w:rPr>
          <w:vertAlign w:val="superscript"/>
        </w:rPr>
        <w:t>3</w:t>
      </w:r>
      <w:r>
        <w:t xml:space="preserve"> CFU or lower</w:t>
      </w:r>
      <w:commentRangeEnd w:id="671"/>
      <w:r w:rsidR="00E5272A">
        <w:rPr>
          <w:rStyle w:val="CommentReference"/>
          <w:rFonts w:eastAsia="Calibri"/>
        </w:rPr>
        <w:commentReference w:id="671"/>
      </w:r>
      <w:commentRangeEnd w:id="672"/>
      <w:r w:rsidR="008D07C7">
        <w:rPr>
          <w:rStyle w:val="CommentReference"/>
          <w:rFonts w:eastAsia="Calibri"/>
        </w:rPr>
        <w:commentReference w:id="672"/>
      </w:r>
      <w:r>
        <w:t>, even when different bacteria were modelled together, indicating the common spectral fingerprint of all the species was sharp enough to enable detection at very low concentrations. This finding is promising regarding the use of this method for industrial purposes since all species were detected below the 10</w:t>
      </w:r>
      <w:r>
        <w:rPr>
          <w:vertAlign w:val="superscript"/>
        </w:rPr>
        <w:t>3</w:t>
      </w:r>
      <w:r>
        <w:t xml:space="preserve"> CFU/ml required </w:t>
      </w:r>
      <w:r w:rsidRPr="00521E8F">
        <w:t xml:space="preserve">threshold for </w:t>
      </w:r>
      <w:r w:rsidR="00E5272A">
        <w:t>HPC</w:t>
      </w:r>
      <w:r w:rsidRPr="00521E8F">
        <w:t xml:space="preserve"> </w:t>
      </w:r>
      <w:r w:rsidR="00D66874" w:rsidRPr="00EA02FE">
        <w:rPr>
          <w:noProof/>
        </w:rPr>
        <w:t>(</w:t>
      </w:r>
      <w:r w:rsidR="00D66874">
        <w:rPr>
          <w:noProof/>
        </w:rPr>
        <w:t>Israeli Ministry of Health</w:t>
      </w:r>
      <w:r w:rsidR="00E5272A">
        <w:rPr>
          <w:noProof/>
        </w:rPr>
        <w:t xml:space="preserve"> </w:t>
      </w:r>
      <w:r w:rsidR="00D66874" w:rsidRPr="00EA02FE">
        <w:rPr>
          <w:noProof/>
          <w:rtl/>
        </w:rPr>
        <w:t xml:space="preserve"> 2013, 2016, 2017</w:t>
      </w:r>
      <w:r w:rsidR="00D66874" w:rsidRPr="00EA02FE">
        <w:rPr>
          <w:noProof/>
        </w:rPr>
        <w:t>; Ashbolt, 2015)</w:t>
      </w:r>
      <w:r w:rsidRPr="00521E8F">
        <w:rPr>
          <w:noProof/>
        </w:rPr>
        <w:t>.</w:t>
      </w:r>
    </w:p>
    <w:p w:rsidR="00616606" w:rsidRPr="00616606" w:rsidRDefault="00F20701" w:rsidP="00E5272A">
      <w:pPr>
        <w:rPr>
          <w:lang w:val="en-GB"/>
        </w:rPr>
      </w:pPr>
      <w:r>
        <w:rPr>
          <w:lang w:val="en-GB"/>
        </w:rPr>
        <w:t>The detection thresholds of these species differed when using the entire EEM or only the single emission spectrum</w:t>
      </w:r>
      <w:r w:rsidR="00E5272A">
        <w:rPr>
          <w:lang w:val="en-GB"/>
        </w:rPr>
        <w:t>;</w:t>
      </w:r>
      <w:r>
        <w:rPr>
          <w:lang w:val="en-GB"/>
        </w:rPr>
        <w:t xml:space="preserve"> the differences reached 1-5 orders of magnitude (</w:t>
      </w:r>
      <w:r>
        <w:rPr>
          <w:lang w:val="en-GB"/>
        </w:rPr>
        <w:fldChar w:fldCharType="begin"/>
      </w:r>
      <w:r>
        <w:rPr>
          <w:lang w:val="en-GB"/>
        </w:rPr>
        <w:instrText xml:space="preserve"> REF _Ref520643032 \h </w:instrText>
      </w:r>
      <w:r>
        <w:rPr>
          <w:lang w:val="en-GB"/>
        </w:rPr>
      </w:r>
      <w:r>
        <w:rPr>
          <w:lang w:val="en-GB"/>
        </w:rPr>
        <w:fldChar w:fldCharType="separate"/>
      </w:r>
      <w:r>
        <w:t xml:space="preserve">Table </w:t>
      </w:r>
      <w:r>
        <w:rPr>
          <w:noProof/>
        </w:rPr>
        <w:t>8</w:t>
      </w:r>
      <w:r>
        <w:rPr>
          <w:lang w:val="en-GB"/>
        </w:rPr>
        <w:fldChar w:fldCharType="end"/>
      </w:r>
      <w:r>
        <w:rPr>
          <w:lang w:val="en-GB"/>
        </w:rPr>
        <w:t xml:space="preserve">). This indicates that the single emission spectrum does not capture the entire spectral fingerprint of the bacteria. </w:t>
      </w:r>
      <w:r w:rsidR="00616606">
        <w:rPr>
          <w:lang w:val="en-GB"/>
        </w:rPr>
        <w:t>In addition, for all bacteria, R</w:t>
      </w:r>
      <w:r w:rsidR="00616606">
        <w:rPr>
          <w:vertAlign w:val="superscript"/>
          <w:lang w:val="en-GB"/>
        </w:rPr>
        <w:t>2</w:t>
      </w:r>
      <w:r w:rsidR="00616606">
        <w:rPr>
          <w:lang w:val="en-GB"/>
        </w:rPr>
        <w:t xml:space="preserve"> and RMSE values improved when using the entire EEM. Also, for </w:t>
      </w:r>
      <w:r w:rsidR="00616606">
        <w:rPr>
          <w:i/>
          <w:iCs/>
          <w:lang w:val="en-GB"/>
        </w:rPr>
        <w:t>B. subtilis</w:t>
      </w:r>
      <w:r w:rsidR="00616606">
        <w:rPr>
          <w:lang w:val="en-GB"/>
        </w:rPr>
        <w:t xml:space="preserve"> and the model</w:t>
      </w:r>
      <w:r w:rsidR="00E5272A">
        <w:rPr>
          <w:lang w:val="en-GB"/>
        </w:rPr>
        <w:t>,</w:t>
      </w:r>
      <w:r w:rsidR="00616606">
        <w:rPr>
          <w:lang w:val="en-GB"/>
        </w:rPr>
        <w:t xml:space="preserve"> which combined all </w:t>
      </w:r>
      <w:r w:rsidR="00E5272A">
        <w:rPr>
          <w:lang w:val="en-GB"/>
        </w:rPr>
        <w:t xml:space="preserve">three </w:t>
      </w:r>
      <w:r w:rsidR="00616606">
        <w:rPr>
          <w:lang w:val="en-GB"/>
        </w:rPr>
        <w:t>species, it was not possible to use the Tukey-Kramer test, since the variance of the different groups was too diverse, indicating a less coherent model.</w:t>
      </w:r>
    </w:p>
    <w:p w:rsidR="003A5123" w:rsidRDefault="00F20701" w:rsidP="008C7930">
      <w:pPr>
        <w:rPr>
          <w:lang w:val="en-GB"/>
        </w:rPr>
      </w:pPr>
      <w:bookmarkStart w:id="673" w:name="_Hlk523732288"/>
      <w:commentRangeStart w:id="674"/>
      <w:commentRangeStart w:id="675"/>
      <w:r>
        <w:rPr>
          <w:lang w:val="en-GB"/>
        </w:rPr>
        <w:t xml:space="preserve">This is possible because a large fraction of the </w:t>
      </w:r>
      <w:r w:rsidRPr="00A35BB3">
        <w:rPr>
          <w:lang w:val="en-GB"/>
        </w:rPr>
        <w:t xml:space="preserve">proteinaceous </w:t>
      </w:r>
      <w:r>
        <w:rPr>
          <w:lang w:val="en-GB"/>
        </w:rPr>
        <w:t xml:space="preserve">region in a fluorescence EEM is </w:t>
      </w:r>
      <w:ins w:id="676" w:author="Shlomo Sela" w:date="2018-09-04T13:01:00Z">
        <w:r w:rsidR="008C7930">
          <w:rPr>
            <w:lang w:val="en-GB"/>
          </w:rPr>
          <w:t>not analyzed</w:t>
        </w:r>
      </w:ins>
      <w:del w:id="677" w:author="Shlomo Sela" w:date="2018-09-04T13:01:00Z">
        <w:r w:rsidDel="008C7930">
          <w:rPr>
            <w:lang w:val="en-GB"/>
          </w:rPr>
          <w:delText>lost</w:delText>
        </w:r>
      </w:del>
      <w:r>
        <w:rPr>
          <w:lang w:val="en-GB"/>
        </w:rPr>
        <w:t xml:space="preserve"> when </w:t>
      </w:r>
      <w:ins w:id="678" w:author="Shlomo Sela" w:date="2018-08-28T14:36:00Z">
        <w:r w:rsidR="00872721">
          <w:rPr>
            <w:lang w:val="en-GB"/>
          </w:rPr>
          <w:t xml:space="preserve">only </w:t>
        </w:r>
      </w:ins>
      <w:r>
        <w:rPr>
          <w:lang w:val="en-GB"/>
        </w:rPr>
        <w:t xml:space="preserve">a single 2-dimentional </w:t>
      </w:r>
      <w:ins w:id="679" w:author="Shlomo Sela" w:date="2018-08-28T14:36:00Z">
        <w:del w:id="680" w:author="עטרה בקל" w:date="2018-09-03T12:29:00Z">
          <w:r w:rsidR="00872721" w:rsidDel="007845FA">
            <w:rPr>
              <w:lang w:val="en-GB"/>
            </w:rPr>
            <w:delText>region</w:delText>
          </w:r>
        </w:del>
      </w:ins>
      <w:del w:id="681" w:author="עטרה בקל" w:date="2018-09-03T12:29:00Z">
        <w:r w:rsidDel="007845FA">
          <w:rPr>
            <w:lang w:val="en-GB"/>
          </w:rPr>
          <w:delText>slice of it</w:delText>
        </w:r>
      </w:del>
      <w:ins w:id="682" w:author="עטרה בקל" w:date="2018-09-03T12:29:00Z">
        <w:r w:rsidR="007845FA">
          <w:rPr>
            <w:lang w:val="en-GB"/>
          </w:rPr>
          <w:t>segment</w:t>
        </w:r>
      </w:ins>
      <w:r>
        <w:rPr>
          <w:lang w:val="en-GB"/>
        </w:rPr>
        <w:t xml:space="preserve"> is analysed</w:t>
      </w:r>
      <w:commentRangeEnd w:id="674"/>
      <w:r w:rsidR="00872721">
        <w:rPr>
          <w:rStyle w:val="CommentReference"/>
          <w:rFonts w:eastAsia="Calibri"/>
        </w:rPr>
        <w:commentReference w:id="674"/>
      </w:r>
      <w:commentRangeEnd w:id="675"/>
      <w:r w:rsidR="001F0186">
        <w:rPr>
          <w:rStyle w:val="CommentReference"/>
          <w:rFonts w:eastAsia="Calibri"/>
        </w:rPr>
        <w:commentReference w:id="675"/>
      </w:r>
      <w:r>
        <w:rPr>
          <w:lang w:val="en-GB"/>
        </w:rPr>
        <w:t xml:space="preserve">. </w:t>
      </w:r>
      <w:ins w:id="683" w:author="עטרה בקל" w:date="2018-09-03T12:28:00Z">
        <w:r w:rsidR="004A526B" w:rsidRPr="004A526B">
          <w:rPr>
            <w:lang w:val="en-GB"/>
            <w:rPrChange w:id="684" w:author="עטרה בקל" w:date="2018-09-03T12:28:00Z">
              <w:rPr>
                <w:highlight w:val="green"/>
                <w:lang w:val="en-GB"/>
              </w:rPr>
            </w:rPrChange>
          </w:rPr>
          <w:t>The differences in protein contents, chemical composition and structures, may not be properly captured by examining a single emission spectrum</w:t>
        </w:r>
        <w:r w:rsidR="004A526B" w:rsidRPr="004A526B">
          <w:rPr>
            <w:rPrChange w:id="685" w:author="עטרה בקל" w:date="2018-09-03T12:28:00Z">
              <w:rPr>
                <w:highlight w:val="green"/>
              </w:rPr>
            </w:rPrChange>
          </w:rPr>
          <w:t xml:space="preserve">. </w:t>
        </w:r>
        <w:r w:rsidR="004A526B" w:rsidRPr="004A526B">
          <w:rPr>
            <w:lang w:val="en-GB"/>
            <w:rPrChange w:id="686" w:author="עטרה בקל" w:date="2018-09-03T12:28:00Z">
              <w:rPr>
                <w:highlight w:val="green"/>
                <w:lang w:val="en-GB"/>
              </w:rPr>
            </w:rPrChange>
          </w:rPr>
          <w:t xml:space="preserve"> </w:t>
        </w:r>
        <w:r w:rsidR="004A526B" w:rsidRPr="004A526B">
          <w:rPr>
            <w:rPrChange w:id="687" w:author="עטרה בקל" w:date="2018-09-03T12:28:00Z">
              <w:rPr>
                <w:highlight w:val="green"/>
              </w:rPr>
            </w:rPrChange>
          </w:rPr>
          <w:t xml:space="preserve">These subtle differences are further overlooked when measuring </w:t>
        </w:r>
        <w:r w:rsidR="004A526B" w:rsidRPr="004A526B">
          <w:rPr>
            <w:lang w:val="en-GB"/>
            <w:rPrChange w:id="688" w:author="עטרה בקל" w:date="2018-09-03T12:28:00Z">
              <w:rPr>
                <w:highlight w:val="green"/>
                <w:lang w:val="en-GB"/>
              </w:rPr>
            </w:rPrChange>
          </w:rPr>
          <w:t>fluorescence emission at a single excitation-emission wavelength pair</w:t>
        </w:r>
        <w:r w:rsidR="004A526B" w:rsidRPr="004A526B">
          <w:rPr>
            <w:lang w:val="en-GB"/>
          </w:rPr>
          <w:t xml:space="preserve">. </w:t>
        </w:r>
        <w:r w:rsidR="004A526B" w:rsidRPr="004A526B">
          <w:t xml:space="preserve">These </w:t>
        </w:r>
        <w:r w:rsidR="004A526B" w:rsidRPr="007845FA">
          <w:t xml:space="preserve">differences include </w:t>
        </w:r>
        <w:r w:rsidR="004A526B" w:rsidRPr="004A526B">
          <w:rPr>
            <w:rPrChange w:id="689" w:author="עטרה בקל" w:date="2018-09-03T12:28:00Z">
              <w:rPr>
                <w:highlight w:val="green"/>
              </w:rPr>
            </w:rPrChange>
          </w:rPr>
          <w:t xml:space="preserve">also the </w:t>
        </w:r>
        <w:r w:rsidR="004A526B" w:rsidRPr="004A526B">
          <w:rPr>
            <w:lang w:val="en-GB"/>
            <w:rPrChange w:id="690" w:author="עטרה בקל" w:date="2018-09-03T12:28:00Z">
              <w:rPr>
                <w:highlight w:val="green"/>
                <w:lang w:val="en-GB"/>
              </w:rPr>
            </w:rPrChange>
          </w:rPr>
          <w:t>spatial distributions of aromatic amino acids within proteins and the different aromatic moieties in bacterial cells as well as the interactions of fluorophores with the surrounding</w:t>
        </w:r>
        <w:r w:rsidR="004A526B" w:rsidRPr="004A526B">
          <w:t xml:space="preserve"> medium.</w:t>
        </w:r>
      </w:ins>
      <w:del w:id="691" w:author="עטרה בקל" w:date="2018-09-03T12:28:00Z">
        <w:r w:rsidRPr="004A526B" w:rsidDel="004A526B">
          <w:rPr>
            <w:lang w:val="en-GB"/>
          </w:rPr>
          <w:delText>The</w:delText>
        </w:r>
        <w:r w:rsidDel="004A526B">
          <w:rPr>
            <w:lang w:val="en-GB"/>
          </w:rPr>
          <w:delText xml:space="preserve"> differences in protein contents, chemical composition and structures, including variable spatial distributions of aromatic amino acids within proteins and the different aromatic moieties in bacterial cells as well as the interactions of fluorophores with the surrounding may not be properly captured by examining a single emission spectrum or, certainly fluorescence emission at a single excitation-emission wavelength pair</w:delText>
        </w:r>
      </w:del>
      <w:r>
        <w:rPr>
          <w:lang w:val="en-GB"/>
        </w:rPr>
        <w:t xml:space="preserve">. </w:t>
      </w:r>
      <w:commentRangeStart w:id="692"/>
      <w:del w:id="693" w:author="עטרה בקל" w:date="2018-09-03T12:30:00Z">
        <w:r w:rsidDel="007845FA">
          <w:rPr>
            <w:lang w:val="en-GB"/>
          </w:rPr>
          <w:delText>It is teaching to see</w:delText>
        </w:r>
      </w:del>
      <w:ins w:id="694" w:author="עטרה בקל" w:date="2018-09-03T12:30:00Z">
        <w:r w:rsidR="007845FA">
          <w:rPr>
            <w:lang w:val="en-GB"/>
          </w:rPr>
          <w:t xml:space="preserve">Interestingly, </w:t>
        </w:r>
      </w:ins>
      <w:r>
        <w:rPr>
          <w:lang w:val="en-GB"/>
        </w:rPr>
        <w:t xml:space="preserve"> </w:t>
      </w:r>
      <w:commentRangeEnd w:id="692"/>
      <w:r w:rsidR="00872721">
        <w:rPr>
          <w:rStyle w:val="CommentReference"/>
          <w:rFonts w:eastAsia="Calibri"/>
        </w:rPr>
        <w:commentReference w:id="692"/>
      </w:r>
      <w:del w:id="695" w:author="עטרה בקל" w:date="2018-09-03T12:31:00Z">
        <w:r w:rsidDel="007845FA">
          <w:rPr>
            <w:lang w:val="en-GB"/>
          </w:rPr>
          <w:delText>that</w:delText>
        </w:r>
      </w:del>
      <w:r>
        <w:rPr>
          <w:lang w:val="en-GB"/>
        </w:rPr>
        <w:t xml:space="preserve"> when </w:t>
      </w:r>
      <w:del w:id="696" w:author="עטרה בקל" w:date="2018-09-03T12:31:00Z">
        <w:r w:rsidDel="007845FA">
          <w:rPr>
            <w:lang w:val="en-GB"/>
          </w:rPr>
          <w:delText>comparing use of</w:delText>
        </w:r>
      </w:del>
      <w:ins w:id="697" w:author="עטרה בקל" w:date="2018-09-03T12:31:00Z">
        <w:r w:rsidR="007845FA">
          <w:rPr>
            <w:lang w:val="en-GB"/>
          </w:rPr>
          <w:t>appli</w:t>
        </w:r>
      </w:ins>
      <w:ins w:id="698" w:author="עטרה בקל" w:date="2018-09-03T12:32:00Z">
        <w:r w:rsidR="007845FA">
          <w:rPr>
            <w:lang w:val="en-GB"/>
          </w:rPr>
          <w:t>cation of</w:t>
        </w:r>
      </w:ins>
      <w:r>
        <w:rPr>
          <w:lang w:val="en-GB"/>
        </w:rPr>
        <w:t xml:space="preserve"> PLS-analysed emission spectrum </w:t>
      </w:r>
      <w:del w:id="699" w:author="עטרה בקל" w:date="2018-09-03T12:32:00Z">
        <w:r w:rsidDel="007845FA">
          <w:rPr>
            <w:lang w:val="en-GB"/>
          </w:rPr>
          <w:delText xml:space="preserve">with </w:delText>
        </w:r>
      </w:del>
      <w:ins w:id="700" w:author="עטרה בקל" w:date="2018-09-03T12:32:00Z">
        <w:r w:rsidR="007845FA">
          <w:rPr>
            <w:lang w:val="en-GB"/>
          </w:rPr>
          <w:t>improves detection ability by ~3 orders of magnitude when compared to the peak-picking approach.</w:t>
        </w:r>
      </w:ins>
      <w:del w:id="701" w:author="עטרה בקל" w:date="2018-09-03T12:32:00Z">
        <w:r w:rsidDel="007845FA">
          <w:rPr>
            <w:lang w:val="en-GB"/>
          </w:rPr>
          <w:delText>peak-picking, the detection threshold decreases by ~3 orders of magnitudes</w:delText>
        </w:r>
      </w:del>
      <w:r>
        <w:rPr>
          <w:lang w:val="en-GB"/>
        </w:rPr>
        <w:t xml:space="preserve">. </w:t>
      </w:r>
      <w:bookmarkEnd w:id="673"/>
      <w:r w:rsidR="00E461FF">
        <w:rPr>
          <w:lang w:val="en-GB"/>
        </w:rPr>
        <w:t>Further</w:t>
      </w:r>
      <w:r>
        <w:rPr>
          <w:lang w:val="en-GB"/>
        </w:rPr>
        <w:t xml:space="preserve"> improvement </w:t>
      </w:r>
      <w:r w:rsidR="00E461FF">
        <w:rPr>
          <w:lang w:val="en-GB"/>
        </w:rPr>
        <w:t xml:space="preserve">is </w:t>
      </w:r>
      <w:r>
        <w:rPr>
          <w:lang w:val="en-GB"/>
        </w:rPr>
        <w:t>reached when 3D EEM data</w:t>
      </w:r>
      <w:r w:rsidR="003A5123">
        <w:rPr>
          <w:lang w:val="en-GB"/>
        </w:rPr>
        <w:t xml:space="preserve"> is</w:t>
      </w:r>
      <w:r>
        <w:rPr>
          <w:lang w:val="en-GB"/>
        </w:rPr>
        <w:t xml:space="preserve"> analysed with PLS. </w:t>
      </w:r>
      <w:r w:rsidR="00E461FF">
        <w:rPr>
          <w:lang w:val="en-GB"/>
        </w:rPr>
        <w:t>I</w:t>
      </w:r>
      <w:r w:rsidR="003A5123">
        <w:rPr>
          <w:lang w:val="en-GB"/>
        </w:rPr>
        <w:t>n the analysis of 2D or 3D data, there is an amplification effect caused by the distribution of signals. Since a signal is calculated not only by its peak, but by the whole distribution of the signal over several wavelength pairs, the same signal receives more intensity units. This is especially correct for full EEM analysis since the distribution is 3</w:t>
      </w:r>
      <w:r w:rsidR="00E461FF">
        <w:rPr>
          <w:lang w:val="en-GB"/>
        </w:rPr>
        <w:t>D</w:t>
      </w:r>
      <w:r w:rsidR="003A5123">
        <w:rPr>
          <w:lang w:val="en-GB"/>
        </w:rPr>
        <w:t>. This further explains the improvement of detection using the full EEMs.</w:t>
      </w:r>
    </w:p>
    <w:p w:rsidR="00F20701" w:rsidRDefault="00F20701" w:rsidP="007B73AD">
      <w:pPr>
        <w:rPr>
          <w:lang w:val="en-GB"/>
        </w:rPr>
      </w:pPr>
      <w:commentRangeStart w:id="702"/>
      <w:commentRangeStart w:id="703"/>
      <w:r>
        <w:rPr>
          <w:lang w:val="en-GB"/>
        </w:rPr>
        <w:t>Additionally, different species were found to have different detection thresholds, varying between 10-1,000 CFU/ml (</w:t>
      </w:r>
      <w:r>
        <w:rPr>
          <w:lang w:val="en-GB"/>
        </w:rPr>
        <w:fldChar w:fldCharType="begin"/>
      </w:r>
      <w:r>
        <w:rPr>
          <w:lang w:val="en-GB"/>
        </w:rPr>
        <w:instrText xml:space="preserve"> REF _Ref520643032 \h </w:instrText>
      </w:r>
      <w:r>
        <w:rPr>
          <w:lang w:val="en-GB"/>
        </w:rPr>
      </w:r>
      <w:r>
        <w:rPr>
          <w:lang w:val="en-GB"/>
        </w:rPr>
        <w:fldChar w:fldCharType="separate"/>
      </w:r>
      <w:r>
        <w:t xml:space="preserve">Table </w:t>
      </w:r>
      <w:r>
        <w:rPr>
          <w:noProof/>
        </w:rPr>
        <w:t>8</w:t>
      </w:r>
      <w:r>
        <w:rPr>
          <w:lang w:val="en-GB"/>
        </w:rPr>
        <w:fldChar w:fldCharType="end"/>
      </w:r>
      <w:r>
        <w:rPr>
          <w:lang w:val="en-GB"/>
        </w:rPr>
        <w:t xml:space="preserve">). </w:t>
      </w:r>
      <w:commentRangeEnd w:id="702"/>
      <w:r w:rsidR="00E461FF">
        <w:rPr>
          <w:rStyle w:val="CommentReference"/>
          <w:rFonts w:eastAsia="Calibri"/>
        </w:rPr>
        <w:commentReference w:id="702"/>
      </w:r>
      <w:commentRangeEnd w:id="703"/>
      <w:r w:rsidR="007845FA">
        <w:rPr>
          <w:rStyle w:val="CommentReference"/>
          <w:rFonts w:eastAsia="Calibri"/>
        </w:rPr>
        <w:commentReference w:id="703"/>
      </w:r>
      <w:r>
        <w:rPr>
          <w:lang w:val="en-GB"/>
        </w:rPr>
        <w:t>Gram negative bacteria (</w:t>
      </w:r>
      <w:r>
        <w:rPr>
          <w:i/>
          <w:lang w:val="en-GB"/>
        </w:rPr>
        <w:t>E. coli, P. aeruginosa</w:t>
      </w:r>
      <w:r>
        <w:rPr>
          <w:lang w:val="en-GB"/>
        </w:rPr>
        <w:t xml:space="preserve">) were detected at a concentration of 10 CFU/ml, while </w:t>
      </w:r>
      <w:r w:rsidR="00E461FF">
        <w:rPr>
          <w:lang w:val="en-GB"/>
        </w:rPr>
        <w:t xml:space="preserve">the </w:t>
      </w:r>
      <w:r>
        <w:rPr>
          <w:lang w:val="en-GB"/>
        </w:rPr>
        <w:t>gram</w:t>
      </w:r>
      <w:r w:rsidR="00E461FF">
        <w:rPr>
          <w:lang w:val="en-GB"/>
        </w:rPr>
        <w:t>-</w:t>
      </w:r>
      <w:r>
        <w:rPr>
          <w:lang w:val="en-GB"/>
        </w:rPr>
        <w:t xml:space="preserve">positive </w:t>
      </w:r>
      <w:r w:rsidR="00E461FF">
        <w:rPr>
          <w:lang w:val="en-GB"/>
        </w:rPr>
        <w:t xml:space="preserve">bacterium </w:t>
      </w:r>
      <w:r>
        <w:rPr>
          <w:lang w:val="en-GB"/>
        </w:rPr>
        <w:t>(</w:t>
      </w:r>
      <w:r>
        <w:rPr>
          <w:i/>
          <w:lang w:val="en-GB"/>
        </w:rPr>
        <w:t>B. subtilis</w:t>
      </w:r>
      <w:r>
        <w:rPr>
          <w:lang w:val="en-GB"/>
        </w:rPr>
        <w:t>) w</w:t>
      </w:r>
      <w:r w:rsidR="00E461FF">
        <w:rPr>
          <w:lang w:val="en-GB"/>
        </w:rPr>
        <w:t>as</w:t>
      </w:r>
      <w:r>
        <w:rPr>
          <w:lang w:val="en-GB"/>
        </w:rPr>
        <w:t xml:space="preserve"> detected only at 10</w:t>
      </w:r>
      <w:r>
        <w:rPr>
          <w:vertAlign w:val="superscript"/>
          <w:lang w:val="en-GB"/>
        </w:rPr>
        <w:t>3</w:t>
      </w:r>
      <w:r>
        <w:rPr>
          <w:lang w:val="en-GB"/>
        </w:rPr>
        <w:t xml:space="preserve"> CFU/ml. This may be due to the different nature of the cell wall of these bacteria; since gram</w:t>
      </w:r>
      <w:r w:rsidR="00E461FF">
        <w:rPr>
          <w:lang w:val="en-GB"/>
        </w:rPr>
        <w:t>-</w:t>
      </w:r>
      <w:r>
        <w:rPr>
          <w:lang w:val="en-GB"/>
        </w:rPr>
        <w:t xml:space="preserve">positive bacteria have a thick layer of </w:t>
      </w:r>
      <w:r w:rsidR="00D208A4">
        <w:rPr>
          <w:lang w:val="en-GB"/>
        </w:rPr>
        <w:t>peptidoglycan that</w:t>
      </w:r>
      <w:r>
        <w:rPr>
          <w:lang w:val="en-GB"/>
        </w:rPr>
        <w:t xml:space="preserve"> does not contain aromatic amino acids </w:t>
      </w:r>
      <w:r>
        <w:rPr>
          <w:noProof/>
          <w:lang w:val="en-GB"/>
        </w:rPr>
        <w:t xml:space="preserve">(Jean </w:t>
      </w:r>
      <w:r w:rsidR="0035411B">
        <w:rPr>
          <w:noProof/>
          <w:lang w:val="en-GB"/>
        </w:rPr>
        <w:t>et al.</w:t>
      </w:r>
      <w:r>
        <w:rPr>
          <w:noProof/>
          <w:lang w:val="en-GB"/>
        </w:rPr>
        <w:t>, 201</w:t>
      </w:r>
      <w:r w:rsidR="00247A76">
        <w:rPr>
          <w:noProof/>
          <w:lang w:val="en-GB"/>
        </w:rPr>
        <w:t>6</w:t>
      </w:r>
      <w:r>
        <w:rPr>
          <w:noProof/>
          <w:lang w:val="en-GB"/>
        </w:rPr>
        <w:t>)</w:t>
      </w:r>
      <w:r>
        <w:rPr>
          <w:lang w:val="en-GB"/>
        </w:rPr>
        <w:t xml:space="preserve">. </w:t>
      </w:r>
      <w:r w:rsidR="00D208A4">
        <w:rPr>
          <w:lang w:val="en-GB"/>
        </w:rPr>
        <w:t>Gram-negative</w:t>
      </w:r>
      <w:r>
        <w:rPr>
          <w:lang w:val="en-GB"/>
        </w:rPr>
        <w:t xml:space="preserve"> bacteria are known to have an outer </w:t>
      </w:r>
      <w:r w:rsidR="00EE7CBE">
        <w:rPr>
          <w:lang w:val="en-GB"/>
        </w:rPr>
        <w:t xml:space="preserve">membrane, </w:t>
      </w:r>
      <w:r>
        <w:rPr>
          <w:lang w:val="en-GB"/>
        </w:rPr>
        <w:t xml:space="preserve">which is abundant with proteins, some of which might contain aromatic side-chains </w:t>
      </w:r>
      <w:del w:id="704" w:author="Shlomo Sela" w:date="2018-09-04T13:05:00Z">
        <w:r w:rsidDel="008C7930">
          <w:rPr>
            <w:lang w:val="en-GB"/>
          </w:rPr>
          <w:delText xml:space="preserve">and structures </w:delText>
        </w:r>
      </w:del>
      <w:r>
        <w:rPr>
          <w:noProof/>
          <w:lang w:val="en-GB"/>
        </w:rPr>
        <w:t>(Madigan et al., 2006)</w:t>
      </w:r>
      <w:r w:rsidR="00EE7CBE">
        <w:rPr>
          <w:noProof/>
          <w:lang w:val="en-GB"/>
        </w:rPr>
        <w:t>,</w:t>
      </w:r>
      <w:r>
        <w:rPr>
          <w:lang w:val="en-GB"/>
        </w:rPr>
        <w:t xml:space="preserve"> thus increasing the whole </w:t>
      </w:r>
      <w:r w:rsidR="00EE7CBE">
        <w:rPr>
          <w:lang w:val="en-GB"/>
        </w:rPr>
        <w:t xml:space="preserve">cellular </w:t>
      </w:r>
      <w:r>
        <w:rPr>
          <w:lang w:val="en-GB"/>
        </w:rPr>
        <w:t xml:space="preserve">emission. </w:t>
      </w:r>
      <w:ins w:id="705" w:author="Shlomo Sela" w:date="2018-09-04T13:09:00Z">
        <w:r w:rsidR="007B73AD">
          <w:rPr>
            <w:lang w:val="en-GB"/>
          </w:rPr>
          <w:t>It</w:t>
        </w:r>
      </w:ins>
      <w:ins w:id="706" w:author="Shlomo Sela" w:date="2018-09-04T13:08:00Z">
        <w:r w:rsidR="007B73AD">
          <w:rPr>
            <w:lang w:val="en-GB"/>
          </w:rPr>
          <w:t xml:space="preserve"> possible </w:t>
        </w:r>
      </w:ins>
      <w:ins w:id="707" w:author="Shlomo Sela" w:date="2018-09-04T13:09:00Z">
        <w:r w:rsidR="007B73AD">
          <w:rPr>
            <w:lang w:val="en-GB"/>
          </w:rPr>
          <w:t>t</w:t>
        </w:r>
      </w:ins>
      <w:del w:id="708" w:author="Shlomo Sela" w:date="2018-09-04T13:09:00Z">
        <w:r w:rsidDel="007B73AD">
          <w:rPr>
            <w:lang w:val="en-GB"/>
          </w:rPr>
          <w:delText>T</w:delText>
        </w:r>
      </w:del>
      <w:r>
        <w:rPr>
          <w:lang w:val="en-GB"/>
        </w:rPr>
        <w:t>h</w:t>
      </w:r>
      <w:del w:id="709" w:author="Shlomo Sela" w:date="2018-09-04T13:09:00Z">
        <w:r w:rsidDel="007B73AD">
          <w:rPr>
            <w:lang w:val="en-GB"/>
          </w:rPr>
          <w:delText>is</w:delText>
        </w:r>
      </w:del>
      <w:ins w:id="710" w:author="Shlomo Sela" w:date="2018-09-04T13:09:00Z">
        <w:r w:rsidR="007B73AD">
          <w:rPr>
            <w:lang w:val="en-GB"/>
          </w:rPr>
          <w:t>e</w:t>
        </w:r>
      </w:ins>
      <w:r>
        <w:rPr>
          <w:lang w:val="en-GB"/>
        </w:rPr>
        <w:t xml:space="preserve"> differen</w:t>
      </w:r>
      <w:ins w:id="711" w:author="Shlomo Sela" w:date="2018-09-04T13:09:00Z">
        <w:r w:rsidR="007B73AD">
          <w:rPr>
            <w:lang w:val="en-GB"/>
          </w:rPr>
          <w:t>t</w:t>
        </w:r>
      </w:ins>
      <w:del w:id="712" w:author="Shlomo Sela" w:date="2018-09-04T13:09:00Z">
        <w:r w:rsidDel="007B73AD">
          <w:rPr>
            <w:lang w:val="en-GB"/>
          </w:rPr>
          <w:delText>ce in</w:delText>
        </w:r>
      </w:del>
      <w:r>
        <w:rPr>
          <w:lang w:val="en-GB"/>
        </w:rPr>
        <w:t xml:space="preserve"> detection threshold </w:t>
      </w:r>
      <w:del w:id="713" w:author="Shlomo Sela" w:date="2018-09-04T13:10:00Z">
        <w:r w:rsidDel="007B73AD">
          <w:rPr>
            <w:lang w:val="en-GB"/>
          </w:rPr>
          <w:delText xml:space="preserve">hints that </w:delText>
        </w:r>
        <w:commentRangeStart w:id="714"/>
        <w:commentRangeStart w:id="715"/>
        <w:r w:rsidDel="007B73AD">
          <w:rPr>
            <w:lang w:val="en-GB"/>
          </w:rPr>
          <w:delText>each bacterial species is likely to have its</w:delText>
        </w:r>
      </w:del>
      <w:ins w:id="716" w:author="Shlomo Sela" w:date="2018-09-04T13:10:00Z">
        <w:r w:rsidR="007B73AD">
          <w:rPr>
            <w:lang w:val="en-GB"/>
          </w:rPr>
          <w:t>resulted from different</w:t>
        </w:r>
      </w:ins>
      <w:del w:id="717" w:author="Shlomo Sela" w:date="2018-09-04T13:10:00Z">
        <w:r w:rsidDel="007B73AD">
          <w:rPr>
            <w:lang w:val="en-GB"/>
          </w:rPr>
          <w:delText xml:space="preserve"> own</w:delText>
        </w:r>
      </w:del>
      <w:r>
        <w:rPr>
          <w:lang w:val="en-GB"/>
        </w:rPr>
        <w:t xml:space="preserve"> spectral fingerprint</w:t>
      </w:r>
      <w:commentRangeEnd w:id="714"/>
      <w:ins w:id="718" w:author="Shlomo Sela" w:date="2018-09-04T13:10:00Z">
        <w:r w:rsidR="007B73AD">
          <w:rPr>
            <w:lang w:val="en-GB"/>
          </w:rPr>
          <w:t xml:space="preserve"> of each bacterium</w:t>
        </w:r>
      </w:ins>
      <w:r w:rsidR="00EE7CBE">
        <w:rPr>
          <w:rStyle w:val="CommentReference"/>
          <w:rFonts w:eastAsia="Calibri"/>
        </w:rPr>
        <w:commentReference w:id="714"/>
      </w:r>
      <w:commentRangeEnd w:id="715"/>
      <w:r w:rsidR="00CA0F3C">
        <w:rPr>
          <w:rStyle w:val="CommentReference"/>
          <w:rFonts w:eastAsia="Calibri"/>
        </w:rPr>
        <w:commentReference w:id="715"/>
      </w:r>
      <w:del w:id="719" w:author="Shlomo Sela" w:date="2018-09-04T13:11:00Z">
        <w:r w:rsidDel="007B73AD">
          <w:rPr>
            <w:lang w:val="en-GB"/>
          </w:rPr>
          <w:delText xml:space="preserve">, which may be used </w:delText>
        </w:r>
        <w:commentRangeStart w:id="720"/>
        <w:commentRangeStart w:id="721"/>
        <w:r w:rsidDel="007B73AD">
          <w:rPr>
            <w:lang w:val="en-GB"/>
          </w:rPr>
          <w:delText xml:space="preserve">to differentiate different bacteria </w:delText>
        </w:r>
        <w:commentRangeEnd w:id="720"/>
        <w:r w:rsidR="00EE7CBE" w:rsidDel="007B73AD">
          <w:rPr>
            <w:rStyle w:val="CommentReference"/>
            <w:rFonts w:eastAsia="Calibri"/>
          </w:rPr>
          <w:commentReference w:id="720"/>
        </w:r>
        <w:commentRangeEnd w:id="721"/>
        <w:r w:rsidR="00CA0F3C" w:rsidDel="007B73AD">
          <w:rPr>
            <w:rStyle w:val="CommentReference"/>
            <w:rFonts w:eastAsia="Calibri"/>
          </w:rPr>
          <w:commentReference w:id="721"/>
        </w:r>
        <w:r w:rsidDel="007B73AD">
          <w:rPr>
            <w:lang w:val="en-GB"/>
          </w:rPr>
          <w:delText>in water samples</w:delText>
        </w:r>
      </w:del>
      <w:r>
        <w:rPr>
          <w:lang w:val="en-GB"/>
        </w:rPr>
        <w:t>.</w:t>
      </w:r>
    </w:p>
    <w:p w:rsidR="00F20701" w:rsidRDefault="00F20701" w:rsidP="007F0F28">
      <w:pPr>
        <w:pStyle w:val="Heading4"/>
      </w:pPr>
      <w:r>
        <w:t xml:space="preserve">Detection of </w:t>
      </w:r>
      <w:r w:rsidRPr="00AA0A30">
        <w:t>heterotrophic bacteria</w:t>
      </w:r>
      <w:r>
        <w:rPr>
          <w:i/>
          <w:iCs/>
        </w:rPr>
        <w:t xml:space="preserve"> </w:t>
      </w:r>
      <w:r>
        <w:t xml:space="preserve">in groundwater using </w:t>
      </w:r>
      <w:r w:rsidRPr="002E32A9">
        <w:t>PLS-analyzed emission spectrum obtained upon excitation at 280 nm</w:t>
      </w:r>
      <w:r>
        <w:t xml:space="preserve"> or full EEMs </w:t>
      </w:r>
    </w:p>
    <w:p w:rsidR="00F20701" w:rsidRPr="00F04500" w:rsidRDefault="00F20701" w:rsidP="00F0063E">
      <w:r w:rsidRPr="006D2020">
        <w:t>In this analysis, EEMs of groundwater samples</w:t>
      </w:r>
      <w:r w:rsidR="00F0063E">
        <w:t>,</w:t>
      </w:r>
      <w:r w:rsidRPr="006D2020">
        <w:t xml:space="preserve"> collected throughout the year</w:t>
      </w:r>
      <w:r w:rsidR="00F0063E">
        <w:t>,</w:t>
      </w:r>
      <w:r w:rsidRPr="006D2020">
        <w:t xml:space="preserve"> were modelled using a PLS algorithm. </w:t>
      </w:r>
      <w:r w:rsidR="00F0063E">
        <w:t>Two</w:t>
      </w:r>
      <w:r w:rsidR="00F0063E" w:rsidRPr="006D2020">
        <w:t xml:space="preserve"> </w:t>
      </w:r>
      <w:r w:rsidRPr="006D2020">
        <w:t>samples were significantly different from all others</w:t>
      </w:r>
      <w:r w:rsidR="00F0063E">
        <w:t>,</w:t>
      </w:r>
      <w:r w:rsidRPr="006D2020">
        <w:t xml:space="preserve"> </w:t>
      </w:r>
      <w:r w:rsidR="00F0063E">
        <w:t>and</w:t>
      </w:r>
      <w:r w:rsidRPr="006D2020">
        <w:t xml:space="preserve"> could easily detected visually. Both samples were </w:t>
      </w:r>
      <w:commentRangeStart w:id="722"/>
      <w:commentRangeStart w:id="723"/>
      <w:r w:rsidRPr="006D2020">
        <w:t>from the Shimron</w:t>
      </w:r>
      <w:r w:rsidR="00F0063E">
        <w:t>-</w:t>
      </w:r>
      <w:r w:rsidRPr="006D2020">
        <w:t xml:space="preserve">7 well, having 770 and 2900 </w:t>
      </w:r>
      <w:commentRangeEnd w:id="722"/>
      <w:r w:rsidR="00F0063E">
        <w:rPr>
          <w:rStyle w:val="CommentReference"/>
          <w:rFonts w:eastAsia="Calibri"/>
        </w:rPr>
        <w:commentReference w:id="722"/>
      </w:r>
      <w:commentRangeEnd w:id="723"/>
      <w:r w:rsidR="004D393F">
        <w:rPr>
          <w:rStyle w:val="CommentReference"/>
          <w:rFonts w:eastAsia="Calibri"/>
        </w:rPr>
        <w:commentReference w:id="723"/>
      </w:r>
      <w:r w:rsidRPr="006D2020">
        <w:t>CFU/ml. Therefore, prior to modelling</w:t>
      </w:r>
      <w:r w:rsidR="00F0063E">
        <w:t>,</w:t>
      </w:r>
      <w:r w:rsidRPr="006D2020">
        <w:t xml:space="preserve"> those outliers were excluded from the analysis. The results of the PLS models are displayed in</w:t>
      </w:r>
      <w:r w:rsidR="00A77C98">
        <w:t xml:space="preserve"> </w:t>
      </w:r>
      <w:r w:rsidR="00A77C98">
        <w:fldChar w:fldCharType="begin"/>
      </w:r>
      <w:r w:rsidR="00A77C98">
        <w:instrText xml:space="preserve"> REF _Ref522803743 \h </w:instrText>
      </w:r>
      <w:r w:rsidR="00A77C98">
        <w:fldChar w:fldCharType="separate"/>
      </w:r>
      <w:r w:rsidR="00A77C98">
        <w:t xml:space="preserve">Figure </w:t>
      </w:r>
      <w:r w:rsidR="00A77C98">
        <w:rPr>
          <w:noProof/>
        </w:rPr>
        <w:t>17</w:t>
      </w:r>
      <w:r w:rsidR="00A77C98">
        <w:fldChar w:fldCharType="end"/>
      </w:r>
      <w:r w:rsidRPr="006D2020">
        <w:t>.</w:t>
      </w:r>
    </w:p>
    <w:p w:rsidR="00F20701" w:rsidRDefault="00F20701" w:rsidP="007F0F28">
      <w:r>
        <w:rPr>
          <w:noProof/>
          <w:lang w:eastAsia="en-US"/>
        </w:rPr>
        <mc:AlternateContent>
          <mc:Choice Requires="wpg">
            <w:drawing>
              <wp:anchor distT="0" distB="0" distL="114300" distR="114300" simplePos="0" relativeHeight="251668992" behindDoc="0" locked="0" layoutInCell="1" allowOverlap="1" wp14:anchorId="6DF33CE7" wp14:editId="27745CEF">
                <wp:simplePos x="0" y="0"/>
                <wp:positionH relativeFrom="margin">
                  <wp:posOffset>941070</wp:posOffset>
                </wp:positionH>
                <wp:positionV relativeFrom="paragraph">
                  <wp:posOffset>334010</wp:posOffset>
                </wp:positionV>
                <wp:extent cx="4721860" cy="5094605"/>
                <wp:effectExtent l="0" t="0" r="2540" b="0"/>
                <wp:wrapTopAndBottom/>
                <wp:docPr id="121" name="Group 121"/>
                <wp:cNvGraphicFramePr/>
                <a:graphic xmlns:a="http://schemas.openxmlformats.org/drawingml/2006/main">
                  <a:graphicData uri="http://schemas.microsoft.com/office/word/2010/wordprocessingGroup">
                    <wpg:wgp>
                      <wpg:cNvGrpSpPr/>
                      <wpg:grpSpPr>
                        <a:xfrm>
                          <a:off x="0" y="0"/>
                          <a:ext cx="4721860" cy="5094605"/>
                          <a:chOff x="0" y="0"/>
                          <a:chExt cx="3171190" cy="5094605"/>
                        </a:xfrm>
                      </wpg:grpSpPr>
                      <wpg:grpSp>
                        <wpg:cNvPr id="136" name="Group 136"/>
                        <wpg:cNvGrpSpPr/>
                        <wpg:grpSpPr>
                          <a:xfrm>
                            <a:off x="0" y="0"/>
                            <a:ext cx="3171190" cy="5094605"/>
                            <a:chOff x="0" y="0"/>
                            <a:chExt cx="3171190" cy="5094605"/>
                          </a:xfrm>
                        </wpg:grpSpPr>
                        <pic:pic xmlns:pic="http://schemas.openxmlformats.org/drawingml/2006/picture">
                          <pic:nvPicPr>
                            <pic:cNvPr id="187" name="Picture 187"/>
                            <pic:cNvPicPr>
                              <a:picLocks noChangeAspect="1"/>
                            </pic:cNvPicPr>
                          </pic:nvPicPr>
                          <pic:blipFill rotWithShape="1">
                            <a:blip r:embed="rId60">
                              <a:extLst>
                                <a:ext uri="{28A0092B-C50C-407E-A947-70E740481C1C}">
                                  <a14:useLocalDpi xmlns:a14="http://schemas.microsoft.com/office/drawing/2010/main" val="0"/>
                                </a:ext>
                              </a:extLst>
                            </a:blip>
                            <a:srcRect r="14749"/>
                            <a:stretch/>
                          </pic:blipFill>
                          <pic:spPr bwMode="auto">
                            <a:xfrm>
                              <a:off x="568848" y="0"/>
                              <a:ext cx="2583793" cy="3959225"/>
                            </a:xfrm>
                            <a:prstGeom prst="rect">
                              <a:avLst/>
                            </a:prstGeom>
                            <a:ln>
                              <a:noFill/>
                            </a:ln>
                            <a:extLst>
                              <a:ext uri="{53640926-AAD7-44D8-BBD7-CCE9431645EC}">
                                <a14:shadowObscured xmlns:a14="http://schemas.microsoft.com/office/drawing/2010/main"/>
                              </a:ext>
                            </a:extLst>
                          </pic:spPr>
                        </pic:pic>
                        <wpg:grpSp>
                          <wpg:cNvPr id="188" name="Group 188"/>
                          <wpg:cNvGrpSpPr/>
                          <wpg:grpSpPr>
                            <a:xfrm>
                              <a:off x="0" y="19050"/>
                              <a:ext cx="3171190" cy="5075555"/>
                              <a:chOff x="0" y="185050"/>
                              <a:chExt cx="3171190" cy="5075925"/>
                            </a:xfrm>
                          </wpg:grpSpPr>
                          <wpg:grpSp>
                            <wpg:cNvPr id="189" name="Group 189"/>
                            <wpg:cNvGrpSpPr/>
                            <wpg:grpSpPr>
                              <a:xfrm>
                                <a:off x="385948" y="185050"/>
                                <a:ext cx="2766695" cy="4216399"/>
                                <a:chOff x="385948" y="185050"/>
                                <a:chExt cx="2766695" cy="4216399"/>
                              </a:xfrm>
                            </wpg:grpSpPr>
                            <wps:wsp>
                              <wps:cNvPr id="190" name="Text Box 190"/>
                              <wps:cNvSpPr txBox="1"/>
                              <wps:spPr>
                                <a:xfrm>
                                  <a:off x="385948" y="185050"/>
                                  <a:ext cx="433625" cy="3729807"/>
                                </a:xfrm>
                                <a:prstGeom prst="rect">
                                  <a:avLst/>
                                </a:prstGeom>
                                <a:noFill/>
                                <a:ln w="6350">
                                  <a:noFill/>
                                </a:ln>
                              </wps:spPr>
                              <wps:txbx>
                                <w:txbxContent>
                                  <w:p w:rsidR="00C319FA" w:rsidRPr="00CB4DBB" w:rsidRDefault="00C319FA" w:rsidP="00E31A16">
                                    <w:pPr>
                                      <w:spacing w:before="0" w:after="0"/>
                                      <w:jc w:val="center"/>
                                      <w:rPr>
                                        <w:rFonts w:ascii="Segoe UI" w:hAnsi="Segoe UI" w:cs="Segoe UI"/>
                                      </w:rPr>
                                    </w:pPr>
                                    <w:r w:rsidRPr="00CB4DBB">
                                      <w:rPr>
                                        <w:rFonts w:ascii="Segoe UI" w:hAnsi="Segoe UI" w:cs="Segoe UI"/>
                                      </w:rPr>
                                      <w:t>Predicted Bacterial Concentration [log10(CFU/ml)</w:t>
                                    </w:r>
                                  </w:p>
                                </w:txbxContent>
                              </wps:txbx>
                              <wps:bodyPr rot="0" spcFirstLastPara="0" vertOverflow="overflow" horzOverflow="overflow" vert="vert270" wrap="square" lIns="91440" tIns="45720" rIns="91440" bIns="45720" numCol="1" spcCol="0" rtlCol="1" fromWordArt="0" anchor="ctr" anchorCtr="0" forceAA="0" compatLnSpc="1">
                                <a:prstTxWarp prst="textNoShape">
                                  <a:avLst/>
                                </a:prstTxWarp>
                                <a:noAutofit/>
                              </wps:bodyPr>
                            </wps:wsp>
                            <pic:pic xmlns:pic="http://schemas.openxmlformats.org/drawingml/2006/picture">
                              <pic:nvPicPr>
                                <pic:cNvPr id="191" name="Picture 191"/>
                                <pic:cNvPicPr>
                                  <a:picLocks noChangeAspect="1"/>
                                </pic:cNvPicPr>
                              </pic:nvPicPr>
                              <pic:blipFill rotWithShape="1">
                                <a:blip r:embed="rId55">
                                  <a:extLst>
                                    <a:ext uri="{28A0092B-C50C-407E-A947-70E740481C1C}">
                                      <a14:useLocalDpi xmlns:a14="http://schemas.microsoft.com/office/drawing/2010/main" val="0"/>
                                    </a:ext>
                                  </a:extLst>
                                </a:blip>
                                <a:srcRect l="5405" t="94971" r="9825" b="327"/>
                                <a:stretch/>
                              </pic:blipFill>
                              <pic:spPr bwMode="auto">
                                <a:xfrm>
                                  <a:off x="385948" y="4257304"/>
                                  <a:ext cx="2766695" cy="144145"/>
                                </a:xfrm>
                                <a:prstGeom prst="rect">
                                  <a:avLst/>
                                </a:prstGeom>
                                <a:ln>
                                  <a:noFill/>
                                </a:ln>
                                <a:extLst>
                                  <a:ext uri="{53640926-AAD7-44D8-BBD7-CCE9431645EC}">
                                    <a14:shadowObscured xmlns:a14="http://schemas.microsoft.com/office/drawing/2010/main"/>
                                  </a:ext>
                                </a:extLst>
                              </pic:spPr>
                            </pic:pic>
                          </wpg:grpSp>
                          <wps:wsp>
                            <wps:cNvPr id="192" name="Text Box 192"/>
                            <wps:cNvSpPr txBox="1"/>
                            <wps:spPr>
                              <a:xfrm>
                                <a:off x="0" y="4458912"/>
                                <a:ext cx="3171190" cy="802063"/>
                              </a:xfrm>
                              <a:prstGeom prst="rect">
                                <a:avLst/>
                              </a:prstGeom>
                              <a:solidFill>
                                <a:prstClr val="white"/>
                              </a:solidFill>
                              <a:ln>
                                <a:noFill/>
                              </a:ln>
                            </wps:spPr>
                            <wps:txbx>
                              <w:txbxContent>
                                <w:p w:rsidR="00C319FA" w:rsidRPr="009811A9" w:rsidRDefault="00C319FA" w:rsidP="001F0186">
                                  <w:pPr>
                                    <w:pStyle w:val="Caption"/>
                                    <w:rPr>
                                      <w:noProof/>
                                    </w:rPr>
                                  </w:pPr>
                                  <w:bookmarkStart w:id="724" w:name="_Ref522803743"/>
                                  <w:r w:rsidRPr="001F0186">
                                    <w:t xml:space="preserve">Figure </w:t>
                                  </w:r>
                                  <w:r w:rsidRPr="001F0186">
                                    <w:rPr>
                                      <w:noProof/>
                                    </w:rPr>
                                    <w:fldChar w:fldCharType="begin"/>
                                  </w:r>
                                  <w:r w:rsidRPr="00237C09">
                                    <w:rPr>
                                      <w:noProof/>
                                    </w:rPr>
                                    <w:instrText xml:space="preserve"> SEQ Figure \* ARABIC </w:instrText>
                                  </w:r>
                                  <w:r w:rsidRPr="001F0186">
                                    <w:rPr>
                                      <w:noProof/>
                                      <w:rPrChange w:id="725" w:author="Shlomo Sela" w:date="2018-08-28T15:06:00Z">
                                        <w:rPr>
                                          <w:noProof/>
                                        </w:rPr>
                                      </w:rPrChange>
                                    </w:rPr>
                                    <w:fldChar w:fldCharType="separate"/>
                                  </w:r>
                                  <w:r w:rsidRPr="001F0186">
                                    <w:rPr>
                                      <w:noProof/>
                                    </w:rPr>
                                    <w:t>17</w:t>
                                  </w:r>
                                  <w:r w:rsidRPr="001F0186">
                                    <w:rPr>
                                      <w:noProof/>
                                    </w:rPr>
                                    <w:fldChar w:fldCharType="end"/>
                                  </w:r>
                                  <w:bookmarkEnd w:id="724"/>
                                  <w:r w:rsidRPr="001F0186">
                                    <w:rPr>
                                      <w:noProof/>
                                    </w:rPr>
                                    <w:t>. Box plots of predicted heterotrophic bacteria concentrations using different fluorescence spectroscopy analysis approaches versus real heterotrophic bacteria counts in groundwater. Astri</w:t>
                                  </w:r>
                                  <w:ins w:id="726" w:author="Shlomo Sela" w:date="2018-08-28T15:08:00Z">
                                    <w:r>
                                      <w:rPr>
                                        <w:noProof/>
                                      </w:rPr>
                                      <w:t>sk</w:t>
                                    </w:r>
                                  </w:ins>
                                  <w:del w:id="727" w:author="Shlomo Sela" w:date="2018-08-28T15:08:00Z">
                                    <w:r w:rsidRPr="001F0186" w:rsidDel="00237C09">
                                      <w:rPr>
                                        <w:noProof/>
                                      </w:rPr>
                                      <w:delText>xe</w:delText>
                                    </w:r>
                                  </w:del>
                                  <w:r w:rsidRPr="001F0186">
                                    <w:rPr>
                                      <w:noProof/>
                                    </w:rPr>
                                    <w:t>s mark significant difference between groups according to a Wilcoxon test, p&lt;0.01. n=57. Boxes illustrate median and interquartile range (IQR), whiskers indicate 25th and 75th percentile, outliers are shown.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s:wsp>
                            <wps:cNvPr id="193" name="Text Box 193"/>
                            <wps:cNvSpPr txBox="1"/>
                            <wps:spPr>
                              <a:xfrm>
                                <a:off x="1777631" y="2620257"/>
                                <a:ext cx="206268" cy="259715"/>
                              </a:xfrm>
                              <a:prstGeom prst="rect">
                                <a:avLst/>
                              </a:prstGeom>
                              <a:noFill/>
                              <a:ln w="6350">
                                <a:noFill/>
                              </a:ln>
                            </wps:spPr>
                            <wps:txbx>
                              <w:txbxContent>
                                <w:p w:rsidR="00C319FA" w:rsidRPr="00073626" w:rsidRDefault="00C319FA"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12" name="Left Brace 212"/>
                            <wps:cNvSpPr/>
                            <wps:spPr>
                              <a:xfrm rot="5400000">
                                <a:off x="1849840" y="2413611"/>
                                <a:ext cx="108945" cy="1041668"/>
                              </a:xfrm>
                              <a:prstGeom prst="leftBrace">
                                <a:avLst>
                                  <a:gd name="adj1" fmla="val 48160"/>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s:wsp>
                        <wps:cNvPr id="213" name="Text Box 213"/>
                        <wps:cNvSpPr txBox="1"/>
                        <wps:spPr>
                          <a:xfrm>
                            <a:off x="1781092" y="1256306"/>
                            <a:ext cx="205740" cy="259080"/>
                          </a:xfrm>
                          <a:prstGeom prst="rect">
                            <a:avLst/>
                          </a:prstGeom>
                          <a:noFill/>
                          <a:ln w="6350">
                            <a:noFill/>
                          </a:ln>
                        </wps:spPr>
                        <wps:txbx>
                          <w:txbxContent>
                            <w:p w:rsidR="00C319FA" w:rsidRPr="00073626" w:rsidRDefault="00C319FA" w:rsidP="007F0F28">
                              <w:pPr>
                                <w:spacing w:before="0"/>
                                <w:rPr>
                                  <w:b/>
                                  <w:bCs/>
                                  <w:sz w:val="32"/>
                                  <w:szCs w:val="32"/>
                                </w:rPr>
                              </w:pPr>
                              <w:r w:rsidRPr="00073626">
                                <w:rPr>
                                  <w:rFonts w:hint="cs"/>
                                  <w:b/>
                                  <w:bCs/>
                                  <w:sz w:val="32"/>
                                  <w:szCs w:val="32"/>
                                  <w:rtl/>
                                </w:rP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14" name="Left Brace 214"/>
                        <wps:cNvSpPr/>
                        <wps:spPr>
                          <a:xfrm rot="5400000">
                            <a:off x="1856629" y="1053548"/>
                            <a:ext cx="108937" cy="1041668"/>
                          </a:xfrm>
                          <a:prstGeom prst="leftBrace">
                            <a:avLst>
                              <a:gd name="adj1" fmla="val 48160"/>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DF33CE7" id="Group 121" o:spid="_x0000_s1184" style="position:absolute;left:0;text-align:left;margin-left:74.1pt;margin-top:26.3pt;width:371.8pt;height:401.15pt;z-index:251668992;mso-position-horizontal-relative:margin;mso-width-relative:margin" coordsize="31711,50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">
                <v:group id="Group 136" o:spid="_x0000_s1185" style="position:absolute;width:31711;height:50946" coordsize="31711,50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Picture 187" o:spid="_x0000_s1186" type="#_x0000_t75" style="position:absolute;left:5688;width:25838;height:39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">
                    <v:imagedata r:id="rId61" o:title="" cropright="9666f"/>
                    <v:path arrowok="t"/>
                  </v:shape>
                  <v:group id="Group 188" o:spid="_x0000_s1187" style="position:absolute;top:190;width:31711;height:50756" coordorigin=",1850" coordsize="31711,50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group id="Group 189" o:spid="_x0000_s1188" style="position:absolute;left:3859;top:1850;width:27667;height:42164" coordorigin="3859,1850" coordsize="27666,4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shape id="Text Box 190" o:spid="_x0000_s1189" type="#_x0000_t202" style="position:absolute;left:3859;top:1850;width:4336;height:37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" filled="f" stroked="f" strokeweight=".5pt">
                        <v:textbox style="layout-flow:vertical;mso-layout-flow-alt:bottom-to-top">
                          <w:txbxContent>
                            <w:p w:rsidR="00C319FA" w:rsidRPr="00CB4DBB" w:rsidRDefault="00C319FA" w:rsidP="00E31A16">
                              <w:pPr>
                                <w:spacing w:before="0" w:after="0"/>
                                <w:jc w:val="center"/>
                                <w:rPr>
                                  <w:rFonts w:ascii="Segoe UI" w:hAnsi="Segoe UI" w:cs="Segoe UI"/>
                                </w:rPr>
                              </w:pPr>
                              <w:r w:rsidRPr="00CB4DBB">
                                <w:rPr>
                                  <w:rFonts w:ascii="Segoe UI" w:hAnsi="Segoe UI" w:cs="Segoe UI"/>
                                </w:rPr>
                                <w:t>Predicted Bacterial Concentration [log10(CFU/ml)</w:t>
                              </w:r>
                            </w:p>
                          </w:txbxContent>
                        </v:textbox>
                      </v:shape>
                      <v:shape id="Picture 191" o:spid="_x0000_s1190" type="#_x0000_t75" style="position:absolute;left:3859;top:42573;width:27667;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">
                        <v:imagedata r:id="rId58" o:title="" croptop="62240f" cropbottom="214f" cropleft="3542f" cropright="6439f"/>
                        <v:path arrowok="t"/>
                      </v:shape>
                    </v:group>
                    <v:shape id="Text Box 192" o:spid="_x0000_s1191" type="#_x0000_t202" style="position:absolute;top:44589;width:31711;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rsidR="00C319FA" w:rsidRPr="009811A9" w:rsidRDefault="00C319FA" w:rsidP="001F0186">
                            <w:pPr>
                              <w:pStyle w:val="Caption"/>
                              <w:rPr>
                                <w:noProof/>
                              </w:rPr>
                            </w:pPr>
                            <w:bookmarkStart w:id="728" w:name="_Ref522803743"/>
                            <w:r w:rsidRPr="001F0186">
                              <w:t xml:space="preserve">Figure </w:t>
                            </w:r>
                            <w:r w:rsidRPr="001F0186">
                              <w:rPr>
                                <w:noProof/>
                              </w:rPr>
                              <w:fldChar w:fldCharType="begin"/>
                            </w:r>
                            <w:r w:rsidRPr="00237C09">
                              <w:rPr>
                                <w:noProof/>
                              </w:rPr>
                              <w:instrText xml:space="preserve"> SEQ Figure \* ARABIC </w:instrText>
                            </w:r>
                            <w:r w:rsidRPr="001F0186">
                              <w:rPr>
                                <w:noProof/>
                                <w:rPrChange w:id="729" w:author="Shlomo Sela" w:date="2018-08-28T15:06:00Z">
                                  <w:rPr>
                                    <w:noProof/>
                                  </w:rPr>
                                </w:rPrChange>
                              </w:rPr>
                              <w:fldChar w:fldCharType="separate"/>
                            </w:r>
                            <w:r w:rsidRPr="001F0186">
                              <w:rPr>
                                <w:noProof/>
                              </w:rPr>
                              <w:t>17</w:t>
                            </w:r>
                            <w:r w:rsidRPr="001F0186">
                              <w:rPr>
                                <w:noProof/>
                              </w:rPr>
                              <w:fldChar w:fldCharType="end"/>
                            </w:r>
                            <w:bookmarkEnd w:id="728"/>
                            <w:r w:rsidRPr="001F0186">
                              <w:rPr>
                                <w:noProof/>
                              </w:rPr>
                              <w:t>. Box plots of predicted heterotrophic bacteria concentrations using different fluorescence spectroscopy analysis approaches versus real heterotrophic bacteria counts in groundwater. Astri</w:t>
                            </w:r>
                            <w:ins w:id="730" w:author="Shlomo Sela" w:date="2018-08-28T15:08:00Z">
                              <w:r>
                                <w:rPr>
                                  <w:noProof/>
                                </w:rPr>
                                <w:t>sk</w:t>
                              </w:r>
                            </w:ins>
                            <w:del w:id="731" w:author="Shlomo Sela" w:date="2018-08-28T15:08:00Z">
                              <w:r w:rsidRPr="001F0186" w:rsidDel="00237C09">
                                <w:rPr>
                                  <w:noProof/>
                                </w:rPr>
                                <w:delText>xe</w:delText>
                              </w:r>
                            </w:del>
                            <w:r w:rsidRPr="001F0186">
                              <w:rPr>
                                <w:noProof/>
                              </w:rPr>
                              <w:t>s mark significant difference between groups according to a Wilcoxon test, p&lt;0.01. n=57. Boxes illustrate median and interquartile range (IQR), whiskers indicate 25th and 75th percentile, outliers are shown.</w:t>
                            </w:r>
                          </w:p>
                        </w:txbxContent>
                      </v:textbox>
                    </v:shape>
                    <v:shape id="Text Box 193" o:spid="_x0000_s1192" type="#_x0000_t202" style="position:absolute;left:17776;top:26202;width:206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HzwwAAANwAAAAPAAAAZHJzL2Rvd25yZXYueG1sRE9Li8Iw&#10;EL4v+B/CCN7WVBc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cUwB88MAAADcAAAADwAA&#10;AAAAAAAAAAAAAAAHAgAAZHJzL2Rvd25yZXYueG1sUEsFBgAAAAADAAMAtwAAAPcCAAAAAA==&#10;" filled="f" stroked="f" strokeweight=".5pt">
                      <v:textbox>
                        <w:txbxContent>
                          <w:p w:rsidR="00C319FA" w:rsidRPr="00073626" w:rsidRDefault="00C319FA" w:rsidP="007F0F28">
                            <w:pPr>
                              <w:spacing w:before="0"/>
                              <w:rPr>
                                <w:b/>
                                <w:bCs/>
                                <w:sz w:val="32"/>
                                <w:szCs w:val="32"/>
                              </w:rPr>
                            </w:pPr>
                            <w:r w:rsidRPr="00073626">
                              <w:rPr>
                                <w:rFonts w:hint="cs"/>
                                <w:b/>
                                <w:bCs/>
                                <w:sz w:val="32"/>
                                <w:szCs w:val="32"/>
                                <w:rtl/>
                              </w:rPr>
                              <w:t>*</w:t>
                            </w:r>
                          </w:p>
                        </w:txbxContent>
                      </v:textbox>
                    </v:shape>
                    <v:shape id="Left Brace 212" o:spid="_x0000_s1193" type="#_x0000_t87" style="position:absolute;left:18498;top:24135;width:1090;height:1041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" adj="1088" strokecolor="black [3213]" strokeweight="1.5pt">
                      <v:stroke joinstyle="miter"/>
                    </v:shape>
                  </v:group>
                </v:group>
                <v:shape id="Text Box 213" o:spid="_x0000_s1194" type="#_x0000_t202" style="position:absolute;left:17810;top:12563;width:2058;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rsidR="00C319FA" w:rsidRPr="00073626" w:rsidRDefault="00C319FA" w:rsidP="007F0F28">
                        <w:pPr>
                          <w:spacing w:before="0"/>
                          <w:rPr>
                            <w:b/>
                            <w:bCs/>
                            <w:sz w:val="32"/>
                            <w:szCs w:val="32"/>
                          </w:rPr>
                        </w:pPr>
                        <w:r w:rsidRPr="00073626">
                          <w:rPr>
                            <w:rFonts w:hint="cs"/>
                            <w:b/>
                            <w:bCs/>
                            <w:sz w:val="32"/>
                            <w:szCs w:val="32"/>
                            <w:rtl/>
                          </w:rPr>
                          <w:t>*</w:t>
                        </w:r>
                      </w:p>
                    </w:txbxContent>
                  </v:textbox>
                </v:shape>
                <v:shape id="Left Brace 214" o:spid="_x0000_s1195" type="#_x0000_t87" style="position:absolute;left:18566;top:10535;width:1089;height:1041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" adj="1088" strokecolor="black [3213]" strokeweight="1.5pt">
                  <v:stroke joinstyle="miter"/>
                </v:shape>
                <w10:wrap type="topAndBottom" anchorx="margin"/>
              </v:group>
            </w:pict>
          </mc:Fallback>
        </mc:AlternateContent>
      </w:r>
      <w:r w:rsidRPr="00611272">
        <w:rPr>
          <w:noProof/>
        </w:rPr>
        <w:t xml:space="preserve"> </w:t>
      </w:r>
      <w:r w:rsidRPr="00940777">
        <w:rPr>
          <w:noProof/>
        </w:rPr>
        <w:t xml:space="preserve"> </w:t>
      </w:r>
    </w:p>
    <w:p w:rsidR="00237C09" w:rsidRDefault="00237C09" w:rsidP="00A77C98">
      <w:pPr>
        <w:rPr>
          <w:ins w:id="732" w:author="Shlomo Sela" w:date="2018-08-28T15:06:00Z"/>
        </w:rPr>
      </w:pPr>
    </w:p>
    <w:p w:rsidR="00237C09" w:rsidRDefault="00237C09" w:rsidP="00A77C98">
      <w:pPr>
        <w:rPr>
          <w:ins w:id="733" w:author="Shlomo Sela" w:date="2018-08-28T15:06:00Z"/>
        </w:rPr>
      </w:pPr>
    </w:p>
    <w:p w:rsidR="00F20701" w:rsidRDefault="00F20701" w:rsidP="00A77C98">
      <w:r>
        <w:fldChar w:fldCharType="begin"/>
      </w:r>
      <w:r>
        <w:instrText xml:space="preserve"> REF _Ref520642229 \h </w:instrText>
      </w:r>
      <w:r>
        <w:fldChar w:fldCharType="end"/>
      </w:r>
      <w:r w:rsidR="00A77C98">
        <w:fldChar w:fldCharType="begin"/>
      </w:r>
      <w:r w:rsidR="00A77C98">
        <w:instrText xml:space="preserve"> REF _Ref522803743 \h </w:instrText>
      </w:r>
      <w:r w:rsidR="00A77C98">
        <w:fldChar w:fldCharType="separate"/>
      </w:r>
      <w:r w:rsidR="00A77C98">
        <w:t xml:space="preserve">Figure </w:t>
      </w:r>
      <w:r w:rsidR="00A77C98">
        <w:rPr>
          <w:noProof/>
        </w:rPr>
        <w:t>17</w:t>
      </w:r>
      <w:r w:rsidR="00A77C98">
        <w:fldChar w:fldCharType="end"/>
      </w:r>
      <w:r>
        <w:t xml:space="preserve"> illustrates the difference between using a PLS model for the e</w:t>
      </w:r>
      <w:r w:rsidRPr="00B74ABC">
        <w:t>mission spectrum upon excitation at 275 nm</w:t>
      </w:r>
      <w:r>
        <w:t xml:space="preserve">, PLS model for the entire EEM and </w:t>
      </w:r>
      <w:ins w:id="734" w:author="Shlomo Sela" w:date="2018-08-28T15:11:00Z">
        <w:r w:rsidR="00237C09">
          <w:t xml:space="preserve">a </w:t>
        </w:r>
      </w:ins>
      <w:r>
        <w:t>single wavelength pair analysis (at 275 nm excitation and 362 nm emission). While the differences are not immediately apparent to the eye, statistical testing shows that by using a PLS model based on the full EEM</w:t>
      </w:r>
      <w:ins w:id="735" w:author="Shlomo Sela" w:date="2018-08-28T15:12:00Z">
        <w:r w:rsidR="00237C09">
          <w:t>,</w:t>
        </w:r>
      </w:ins>
      <w:r>
        <w:t xml:space="preserve"> or even the e</w:t>
      </w:r>
      <w:r w:rsidRPr="00B74ABC">
        <w:t>mission spectrum upon excitation at 275 nm</w:t>
      </w:r>
      <w:r>
        <w:t xml:space="preserve">, differentiation between samples with over or under 90 CFU/ml can be achieved. </w:t>
      </w:r>
    </w:p>
    <w:p w:rsidR="00F20701" w:rsidRDefault="00F20701" w:rsidP="00237C09">
      <w:pPr>
        <w:rPr>
          <w:lang w:val="en-GB"/>
        </w:rPr>
      </w:pPr>
      <w:r w:rsidRPr="00172B76">
        <w:rPr>
          <w:highlight w:val="yellow"/>
          <w:lang w:val="en-GB"/>
          <w:rPrChange w:id="736" w:author="Shlomo Sela" w:date="2018-09-04T13:18:00Z">
            <w:rPr>
              <w:lang w:val="en-GB"/>
            </w:rPr>
          </w:rPrChange>
        </w:rPr>
        <w:t>Currently, based on this study, it is difficult to conclude which approach</w:t>
      </w:r>
      <w:ins w:id="737" w:author="Shlomo Sela" w:date="2018-08-28T15:12:00Z">
        <w:r w:rsidR="00237C09" w:rsidRPr="00172B76">
          <w:rPr>
            <w:highlight w:val="yellow"/>
            <w:lang w:val="en-GB"/>
            <w:rPrChange w:id="738" w:author="Shlomo Sela" w:date="2018-09-04T13:18:00Z">
              <w:rPr>
                <w:lang w:val="en-GB"/>
              </w:rPr>
            </w:rPrChange>
          </w:rPr>
          <w:t>,</w:t>
        </w:r>
      </w:ins>
      <w:del w:id="739" w:author="Shlomo Sela" w:date="2018-08-28T15:12:00Z">
        <w:r w:rsidRPr="00172B76" w:rsidDel="00237C09">
          <w:rPr>
            <w:highlight w:val="yellow"/>
            <w:lang w:val="en-GB"/>
            <w:rPrChange w:id="740" w:author="Shlomo Sela" w:date="2018-09-04T13:18:00Z">
              <w:rPr>
                <w:lang w:val="en-GB"/>
              </w:rPr>
            </w:rPrChange>
          </w:rPr>
          <w:delText xml:space="preserve"> -</w:delText>
        </w:r>
      </w:del>
      <w:r w:rsidRPr="00172B76">
        <w:rPr>
          <w:highlight w:val="yellow"/>
          <w:lang w:val="en-GB"/>
          <w:rPrChange w:id="741" w:author="Shlomo Sela" w:date="2018-09-04T13:18:00Z">
            <w:rPr>
              <w:lang w:val="en-GB"/>
            </w:rPr>
          </w:rPrChange>
        </w:rPr>
        <w:t xml:space="preserve"> the use of EEMs, single emission spectrum or single excitation/emission wavelength pair fluorescence measurements</w:t>
      </w:r>
      <w:ins w:id="742" w:author="Shlomo Sela" w:date="2018-08-28T15:12:00Z">
        <w:r w:rsidR="00237C09" w:rsidRPr="00172B76">
          <w:rPr>
            <w:highlight w:val="yellow"/>
            <w:lang w:val="en-GB"/>
            <w:rPrChange w:id="743" w:author="Shlomo Sela" w:date="2018-09-04T13:18:00Z">
              <w:rPr>
                <w:lang w:val="en-GB"/>
              </w:rPr>
            </w:rPrChange>
          </w:rPr>
          <w:t>,</w:t>
        </w:r>
      </w:ins>
      <w:del w:id="744" w:author="Shlomo Sela" w:date="2018-08-28T15:12:00Z">
        <w:r w:rsidRPr="00172B76" w:rsidDel="00237C09">
          <w:rPr>
            <w:highlight w:val="yellow"/>
            <w:lang w:val="en-GB"/>
            <w:rPrChange w:id="745" w:author="Shlomo Sela" w:date="2018-09-04T13:18:00Z">
              <w:rPr>
                <w:lang w:val="en-GB"/>
              </w:rPr>
            </w:rPrChange>
          </w:rPr>
          <w:delText xml:space="preserve"> -</w:delText>
        </w:r>
      </w:del>
      <w:r w:rsidRPr="00172B76">
        <w:rPr>
          <w:highlight w:val="yellow"/>
          <w:lang w:val="en-GB"/>
          <w:rPrChange w:id="746" w:author="Shlomo Sela" w:date="2018-09-04T13:18:00Z">
            <w:rPr>
              <w:lang w:val="en-GB"/>
            </w:rPr>
          </w:rPrChange>
        </w:rPr>
        <w:t xml:space="preserve"> will be best applied for detection of low concentrations of heterotrophic bacteria in drinking water. However, based on the </w:t>
      </w:r>
      <w:ins w:id="747" w:author="Shlomo Sela" w:date="2018-08-28T15:13:00Z">
        <w:r w:rsidR="00237C09" w:rsidRPr="00172B76">
          <w:rPr>
            <w:highlight w:val="yellow"/>
            <w:lang w:val="en-GB"/>
            <w:rPrChange w:id="748" w:author="Shlomo Sela" w:date="2018-09-04T13:18:00Z">
              <w:rPr>
                <w:lang w:val="en-GB"/>
              </w:rPr>
            </w:rPrChange>
          </w:rPr>
          <w:t>experimental data?</w:t>
        </w:r>
      </w:ins>
      <w:del w:id="749" w:author="Shlomo Sela" w:date="2018-08-28T15:13:00Z">
        <w:r w:rsidRPr="00172B76" w:rsidDel="00237C09">
          <w:rPr>
            <w:highlight w:val="yellow"/>
            <w:lang w:val="en-GB"/>
            <w:rPrChange w:id="750" w:author="Shlomo Sela" w:date="2018-09-04T13:18:00Z">
              <w:rPr>
                <w:lang w:val="en-GB"/>
              </w:rPr>
            </w:rPrChange>
          </w:rPr>
          <w:delText>experience</w:delText>
        </w:r>
      </w:del>
      <w:r w:rsidRPr="00172B76">
        <w:rPr>
          <w:highlight w:val="yellow"/>
          <w:lang w:val="en-GB"/>
          <w:rPrChange w:id="751" w:author="Shlomo Sela" w:date="2018-09-04T13:18:00Z">
            <w:rPr>
              <w:lang w:val="en-GB"/>
            </w:rPr>
          </w:rPrChange>
        </w:rPr>
        <w:t xml:space="preserve"> </w:t>
      </w:r>
      <w:del w:id="752" w:author="Shlomo Sela" w:date="2018-08-28T15:13:00Z">
        <w:r w:rsidRPr="00172B76" w:rsidDel="00237C09">
          <w:rPr>
            <w:highlight w:val="yellow"/>
            <w:lang w:val="en-GB"/>
            <w:rPrChange w:id="753" w:author="Shlomo Sela" w:date="2018-09-04T13:18:00Z">
              <w:rPr>
                <w:lang w:val="en-GB"/>
              </w:rPr>
            </w:rPrChange>
          </w:rPr>
          <w:delText xml:space="preserve">with </w:delText>
        </w:r>
      </w:del>
      <w:ins w:id="754" w:author="Shlomo Sela" w:date="2018-08-28T15:13:00Z">
        <w:r w:rsidR="00237C09" w:rsidRPr="00172B76">
          <w:rPr>
            <w:highlight w:val="yellow"/>
            <w:lang w:val="en-GB"/>
            <w:rPrChange w:id="755" w:author="Shlomo Sela" w:date="2018-09-04T13:18:00Z">
              <w:rPr>
                <w:lang w:val="en-GB"/>
              </w:rPr>
            </w:rPrChange>
          </w:rPr>
          <w:t xml:space="preserve">regarding </w:t>
        </w:r>
      </w:ins>
      <w:ins w:id="756" w:author="Shlomo Sela" w:date="2018-08-28T15:14:00Z">
        <w:r w:rsidR="00237C09" w:rsidRPr="00172B76">
          <w:rPr>
            <w:highlight w:val="yellow"/>
            <w:lang w:val="en-GB"/>
            <w:rPrChange w:id="757" w:author="Shlomo Sela" w:date="2018-09-04T13:18:00Z">
              <w:rPr>
                <w:lang w:val="en-GB"/>
              </w:rPr>
            </w:rPrChange>
          </w:rPr>
          <w:t>the detection</w:t>
        </w:r>
      </w:ins>
      <w:del w:id="758" w:author="Shlomo Sela" w:date="2018-08-28T15:14:00Z">
        <w:r w:rsidRPr="00172B76" w:rsidDel="00237C09">
          <w:rPr>
            <w:highlight w:val="yellow"/>
            <w:lang w:val="en-GB"/>
            <w:rPrChange w:id="759" w:author="Shlomo Sela" w:date="2018-09-04T13:18:00Z">
              <w:rPr>
                <w:lang w:val="en-GB"/>
              </w:rPr>
            </w:rPrChange>
          </w:rPr>
          <w:delText>identification</w:delText>
        </w:r>
      </w:del>
      <w:r w:rsidRPr="00172B76">
        <w:rPr>
          <w:highlight w:val="yellow"/>
          <w:lang w:val="en-GB"/>
          <w:rPrChange w:id="760" w:author="Shlomo Sela" w:date="2018-09-04T13:18:00Z">
            <w:rPr>
              <w:lang w:val="en-GB"/>
            </w:rPr>
          </w:rPrChange>
        </w:rPr>
        <w:t xml:space="preserve"> and quantification of </w:t>
      </w:r>
      <w:ins w:id="761" w:author="Shlomo Sela" w:date="2018-08-28T15:14:00Z">
        <w:r w:rsidR="00237C09" w:rsidRPr="00172B76">
          <w:rPr>
            <w:highlight w:val="yellow"/>
            <w:lang w:val="en-GB"/>
            <w:rPrChange w:id="762" w:author="Shlomo Sela" w:date="2018-09-04T13:18:00Z">
              <w:rPr>
                <w:lang w:val="en-GB"/>
              </w:rPr>
            </w:rPrChange>
          </w:rPr>
          <w:t>single species suspensions</w:t>
        </w:r>
      </w:ins>
      <w:del w:id="763" w:author="Shlomo Sela" w:date="2018-08-28T15:14:00Z">
        <w:r w:rsidRPr="00172B76" w:rsidDel="00237C09">
          <w:rPr>
            <w:highlight w:val="yellow"/>
            <w:lang w:val="en-GB"/>
            <w:rPrChange w:id="764" w:author="Shlomo Sela" w:date="2018-09-04T13:18:00Z">
              <w:rPr>
                <w:lang w:val="en-GB"/>
              </w:rPr>
            </w:rPrChange>
          </w:rPr>
          <w:delText>pure culture bacteria</w:delText>
        </w:r>
      </w:del>
      <w:r w:rsidRPr="00172B76">
        <w:rPr>
          <w:highlight w:val="yellow"/>
          <w:lang w:val="en-GB"/>
          <w:rPrChange w:id="765" w:author="Shlomo Sela" w:date="2018-09-04T13:18:00Z">
            <w:rPr>
              <w:lang w:val="en-GB"/>
            </w:rPr>
          </w:rPrChange>
        </w:rPr>
        <w:t xml:space="preserve">, one </w:t>
      </w:r>
      <w:commentRangeStart w:id="766"/>
      <w:commentRangeStart w:id="767"/>
      <w:r w:rsidRPr="00172B76">
        <w:rPr>
          <w:highlight w:val="yellow"/>
          <w:lang w:val="en-GB"/>
          <w:rPrChange w:id="768" w:author="Shlomo Sela" w:date="2018-09-04T13:18:00Z">
            <w:rPr>
              <w:lang w:val="en-GB"/>
            </w:rPr>
          </w:rPrChange>
        </w:rPr>
        <w:t>may expect that use of the whole EEM data might be more efficient for successful detection of microbial contamination of water.</w:t>
      </w:r>
      <w:commentRangeEnd w:id="766"/>
      <w:r w:rsidR="00237C09" w:rsidRPr="00172B76">
        <w:rPr>
          <w:rStyle w:val="CommentReference"/>
          <w:rFonts w:eastAsia="Calibri"/>
          <w:highlight w:val="yellow"/>
          <w:rPrChange w:id="769" w:author="Shlomo Sela" w:date="2018-09-04T13:18:00Z">
            <w:rPr>
              <w:rStyle w:val="CommentReference"/>
              <w:rFonts w:eastAsia="Calibri"/>
            </w:rPr>
          </w:rPrChange>
        </w:rPr>
        <w:commentReference w:id="766"/>
      </w:r>
      <w:commentRangeEnd w:id="767"/>
      <w:r w:rsidR="00ED0EEB" w:rsidRPr="00172B76">
        <w:rPr>
          <w:rStyle w:val="CommentReference"/>
          <w:rFonts w:eastAsia="Calibri"/>
          <w:highlight w:val="yellow"/>
          <w:rPrChange w:id="770" w:author="Shlomo Sela" w:date="2018-09-04T13:18:00Z">
            <w:rPr>
              <w:rStyle w:val="CommentReference"/>
              <w:rFonts w:eastAsia="Calibri"/>
            </w:rPr>
          </w:rPrChange>
        </w:rPr>
        <w:commentReference w:id="767"/>
      </w:r>
    </w:p>
    <w:p w:rsidR="00F20701" w:rsidRDefault="00F20701" w:rsidP="007F0F28"/>
    <w:p w:rsidR="00F20701" w:rsidRDefault="00F20701" w:rsidP="00E926D0">
      <w:pPr>
        <w:pStyle w:val="Heading3"/>
        <w:numPr>
          <w:ilvl w:val="2"/>
          <w:numId w:val="35"/>
        </w:numPr>
        <w:ind w:left="142" w:hanging="142"/>
      </w:pPr>
      <w:bookmarkStart w:id="771" w:name="_Toc520664328"/>
      <w:bookmarkStart w:id="772" w:name="_Toc522802750"/>
      <w:r w:rsidRPr="00572D40">
        <w:t xml:space="preserve">Spectral </w:t>
      </w:r>
      <w:r>
        <w:t>f</w:t>
      </w:r>
      <w:r w:rsidRPr="00572D40">
        <w:t>ingerprints</w:t>
      </w:r>
      <w:bookmarkEnd w:id="667"/>
      <w:bookmarkEnd w:id="771"/>
      <w:r>
        <w:t xml:space="preserve"> based on PLS model variable importance</w:t>
      </w:r>
      <w:bookmarkEnd w:id="772"/>
    </w:p>
    <w:p w:rsidR="00F20701" w:rsidRDefault="00F20701" w:rsidP="00E0499E">
      <w:r>
        <w:t xml:space="preserve">In </w:t>
      </w:r>
      <w:r w:rsidRPr="00BD1D6B">
        <w:t xml:space="preserve">order to see </w:t>
      </w:r>
      <w:r w:rsidR="00F94B62" w:rsidRPr="00BD1D6B">
        <w:t>wh</w:t>
      </w:r>
      <w:r w:rsidR="00F94B62">
        <w:t>ich</w:t>
      </w:r>
      <w:r w:rsidR="00F94B62" w:rsidRPr="00BD1D6B">
        <w:t xml:space="preserve"> </w:t>
      </w:r>
      <w:r w:rsidRPr="00BD1D6B">
        <w:t xml:space="preserve">spectral regions of EEM are important for detecting </w:t>
      </w:r>
      <w:r w:rsidR="00E0499E">
        <w:t>bacteria</w:t>
      </w:r>
      <w:r w:rsidR="00E0499E" w:rsidRPr="00BD1D6B">
        <w:t xml:space="preserve"> </w:t>
      </w:r>
      <w:r w:rsidRPr="00BD1D6B">
        <w:t>in water, variable importance</w:t>
      </w:r>
      <w:r>
        <w:t xml:space="preserve"> (VI) was calculated for each excitation-emission wavelength pair.</w:t>
      </w:r>
    </w:p>
    <w:p w:rsidR="00F20701" w:rsidRDefault="00F20701" w:rsidP="00E0499E">
      <w:r>
        <w:t>For this analysis, the VI values were plotted from the PLS model based on the e</w:t>
      </w:r>
      <w:r w:rsidRPr="00F60AA7">
        <w:t>mission spectrum upon excitation at 275 nm</w:t>
      </w:r>
      <w:r>
        <w:t xml:space="preserve"> (</w:t>
      </w:r>
      <w:commentRangeStart w:id="773"/>
      <w:commentRangeStart w:id="774"/>
      <w:r>
        <w:fldChar w:fldCharType="begin"/>
      </w:r>
      <w:r>
        <w:instrText xml:space="preserve"> REF _Ref520642327 \h </w:instrText>
      </w:r>
      <w:r>
        <w:fldChar w:fldCharType="separate"/>
      </w:r>
      <w:r>
        <w:t xml:space="preserve">Figure </w:t>
      </w:r>
      <w:r>
        <w:rPr>
          <w:noProof/>
        </w:rPr>
        <w:t>18</w:t>
      </w:r>
      <w:r>
        <w:fldChar w:fldCharType="end"/>
      </w:r>
      <w:commentRangeEnd w:id="773"/>
      <w:r w:rsidR="00E0499E">
        <w:rPr>
          <w:rStyle w:val="CommentReference"/>
          <w:rFonts w:eastAsia="Calibri"/>
        </w:rPr>
        <w:commentReference w:id="773"/>
      </w:r>
      <w:commentRangeEnd w:id="774"/>
      <w:r w:rsidR="00A0706E">
        <w:rPr>
          <w:rStyle w:val="CommentReference"/>
          <w:rFonts w:eastAsia="Calibri"/>
        </w:rPr>
        <w:commentReference w:id="774"/>
      </w:r>
      <w:r>
        <w:t xml:space="preserve">). The upper wavelength limit in Figure 18 is 410 nm because the scans of groundwater samples </w:t>
      </w:r>
      <w:r w:rsidR="00E0499E">
        <w:t>was set</w:t>
      </w:r>
      <w:r w:rsidR="0003708B">
        <w:t xml:space="preserve"> at</w:t>
      </w:r>
      <w:r>
        <w:t xml:space="preserve"> </w:t>
      </w:r>
      <w:r w:rsidR="007845FA">
        <w:t xml:space="preserve">to </w:t>
      </w:r>
      <w:r w:rsidR="00E0499E">
        <w:t>value,</w:t>
      </w:r>
      <w:r>
        <w:t xml:space="preserve"> while the pathogen scans </w:t>
      </w:r>
      <w:r w:rsidR="00E0499E">
        <w:t>was set to</w:t>
      </w:r>
      <w:r>
        <w:t xml:space="preserve"> 450 nm. The shaded regions </w:t>
      </w:r>
      <w:r w:rsidR="00E0499E">
        <w:t xml:space="preserve">in Figure 18 </w:t>
      </w:r>
      <w:r>
        <w:t>illustrate that there are slight differences between different bacteria's spectral fingerprints</w:t>
      </w:r>
      <w:r w:rsidR="00E0499E">
        <w:t>,</w:t>
      </w:r>
      <w:r>
        <w:t xml:space="preserve"> even in </w:t>
      </w:r>
      <w:r w:rsidR="00E0499E">
        <w:t>case</w:t>
      </w:r>
      <w:r w:rsidR="00A0706E">
        <w:t>s</w:t>
      </w:r>
      <w:r w:rsidR="00E0499E">
        <w:t xml:space="preserve"> where the</w:t>
      </w:r>
      <w:r>
        <w:t xml:space="preserve"> model </w:t>
      </w:r>
      <w:r w:rsidR="00E0499E">
        <w:t xml:space="preserve">is </w:t>
      </w:r>
      <w:r>
        <w:t>based only on the emission spectrum of a single excitation wavelength.</w:t>
      </w:r>
    </w:p>
    <w:p w:rsidR="00F20701" w:rsidRPr="0003708B" w:rsidRDefault="00F20701" w:rsidP="007F0F28">
      <w:pPr>
        <w:rPr>
          <w:highlight w:val="yellow"/>
        </w:rPr>
      </w:pPr>
      <w:r>
        <w:rPr>
          <w:noProof/>
          <w:lang w:eastAsia="en-US"/>
        </w:rPr>
        <mc:AlternateContent>
          <mc:Choice Requires="wpg">
            <w:drawing>
              <wp:anchor distT="0" distB="0" distL="114300" distR="114300" simplePos="0" relativeHeight="251654656" behindDoc="0" locked="0" layoutInCell="1" allowOverlap="1" wp14:anchorId="361E0FC5" wp14:editId="672C88D7">
                <wp:simplePos x="0" y="0"/>
                <wp:positionH relativeFrom="margin">
                  <wp:posOffset>251109</wp:posOffset>
                </wp:positionH>
                <wp:positionV relativeFrom="paragraph">
                  <wp:posOffset>96984</wp:posOffset>
                </wp:positionV>
                <wp:extent cx="5467885" cy="4413249"/>
                <wp:effectExtent l="0" t="0" r="0" b="6985"/>
                <wp:wrapNone/>
                <wp:docPr id="236" name="Group 236"/>
                <wp:cNvGraphicFramePr/>
                <a:graphic xmlns:a="http://schemas.openxmlformats.org/drawingml/2006/main">
                  <a:graphicData uri="http://schemas.microsoft.com/office/word/2010/wordprocessingGroup">
                    <wpg:wgp>
                      <wpg:cNvGrpSpPr/>
                      <wpg:grpSpPr>
                        <a:xfrm>
                          <a:off x="0" y="0"/>
                          <a:ext cx="5467885" cy="4413249"/>
                          <a:chOff x="-47768" y="-190"/>
                          <a:chExt cx="5467885" cy="4413249"/>
                        </a:xfrm>
                      </wpg:grpSpPr>
                      <pic:pic xmlns:pic="http://schemas.openxmlformats.org/drawingml/2006/picture">
                        <pic:nvPicPr>
                          <pic:cNvPr id="237" name="Picture 23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53439" y="106878"/>
                            <a:ext cx="4975860" cy="3599815"/>
                          </a:xfrm>
                          <a:prstGeom prst="rect">
                            <a:avLst/>
                          </a:prstGeom>
                        </pic:spPr>
                      </pic:pic>
                      <wpg:grpSp>
                        <wpg:cNvPr id="238" name="Group 238"/>
                        <wpg:cNvGrpSpPr/>
                        <wpg:grpSpPr>
                          <a:xfrm>
                            <a:off x="-47768" y="-190"/>
                            <a:ext cx="5467885" cy="4413249"/>
                            <a:chOff x="-47775" y="-190"/>
                            <a:chExt cx="5468444" cy="4413251"/>
                          </a:xfrm>
                        </wpg:grpSpPr>
                        <wpg:grpSp>
                          <wpg:cNvPr id="239" name="Group 239"/>
                          <wpg:cNvGrpSpPr/>
                          <wpg:grpSpPr>
                            <a:xfrm>
                              <a:off x="-47775" y="-190"/>
                              <a:ext cx="5468444" cy="4413251"/>
                              <a:chOff x="-47775" y="-190"/>
                              <a:chExt cx="5468444" cy="4413251"/>
                            </a:xfrm>
                          </wpg:grpSpPr>
                          <wpg:grpSp>
                            <wpg:cNvPr id="240" name="Group 240"/>
                            <wpg:cNvGrpSpPr/>
                            <wpg:grpSpPr>
                              <a:xfrm>
                                <a:off x="-47775" y="3658"/>
                                <a:ext cx="5468444" cy="4409403"/>
                                <a:chOff x="-47775" y="286437"/>
                                <a:chExt cx="5468444" cy="4409403"/>
                              </a:xfrm>
                            </wpg:grpSpPr>
                            <wpg:grpSp>
                              <wpg:cNvPr id="241" name="Group 125"/>
                              <wpg:cNvGrpSpPr/>
                              <wpg:grpSpPr>
                                <a:xfrm>
                                  <a:off x="150900" y="286437"/>
                                  <a:ext cx="5269769" cy="4409403"/>
                                  <a:chOff x="-1500" y="460437"/>
                                  <a:chExt cx="5269769" cy="4409465"/>
                                </a:xfrm>
                              </wpg:grpSpPr>
                              <wpg:grpSp>
                                <wpg:cNvPr id="242" name="Group 242"/>
                                <wpg:cNvGrpSpPr/>
                                <wpg:grpSpPr>
                                  <a:xfrm>
                                    <a:off x="-1500" y="460437"/>
                                    <a:ext cx="5269769" cy="4409465"/>
                                    <a:chOff x="49299" y="-1801587"/>
                                    <a:chExt cx="5270187" cy="4411176"/>
                                  </a:xfrm>
                                </wpg:grpSpPr>
                                <wps:wsp>
                                  <wps:cNvPr id="243" name="Text Box 243"/>
                                  <wps:cNvSpPr txBox="1"/>
                                  <wps:spPr>
                                    <a:xfrm>
                                      <a:off x="365403" y="-1801587"/>
                                      <a:ext cx="251893" cy="209838"/>
                                    </a:xfrm>
                                    <a:prstGeom prst="rect">
                                      <a:avLst/>
                                    </a:prstGeom>
                                    <a:noFill/>
                                    <a:ln w="6350">
                                      <a:noFill/>
                                    </a:ln>
                                  </wps:spPr>
                                  <wps:txbx>
                                    <w:txbxContent>
                                      <w:p w:rsidR="00C319FA" w:rsidRDefault="00C319FA" w:rsidP="007F0F28">
                                        <w:pPr>
                                          <w:pStyle w:val="VIplotA"/>
                                          <w:rPr>
                                            <w:rtl/>
                                          </w:rPr>
                                        </w:pPr>
                                        <w:r>
                                          <w:t>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44" name="Text Box 244"/>
                                  <wps:cNvSpPr txBox="1"/>
                                  <wps:spPr>
                                    <a:xfrm>
                                      <a:off x="49299" y="1932407"/>
                                      <a:ext cx="5270187" cy="677182"/>
                                    </a:xfrm>
                                    <a:prstGeom prst="rect">
                                      <a:avLst/>
                                    </a:prstGeom>
                                    <a:solidFill>
                                      <a:prstClr val="white"/>
                                    </a:solidFill>
                                    <a:ln>
                                      <a:noFill/>
                                    </a:ln>
                                  </wps:spPr>
                                  <wps:txbx>
                                    <w:txbxContent>
                                      <w:p w:rsidR="00C319FA" w:rsidRPr="001F0186" w:rsidRDefault="00C319FA" w:rsidP="001F0186">
                                        <w:pPr>
                                          <w:pStyle w:val="Caption"/>
                                          <w:rPr>
                                            <w:noProof/>
                                          </w:rPr>
                                        </w:pPr>
                                        <w:bookmarkStart w:id="775" w:name="_Ref520642327"/>
                                        <w:bookmarkStart w:id="776" w:name="_Toc520445497"/>
                                        <w:r w:rsidRPr="001F0186">
                                          <w:t xml:space="preserve">Figure </w:t>
                                        </w:r>
                                        <w:r w:rsidRPr="001F0186">
                                          <w:rPr>
                                            <w:noProof/>
                                          </w:rPr>
                                          <w:fldChar w:fldCharType="begin"/>
                                        </w:r>
                                        <w:r w:rsidRPr="00E0499E">
                                          <w:rPr>
                                            <w:noProof/>
                                          </w:rPr>
                                          <w:instrText xml:space="preserve"> SEQ Figure \* ARABIC </w:instrText>
                                        </w:r>
                                        <w:r w:rsidRPr="001F0186">
                                          <w:rPr>
                                            <w:noProof/>
                                            <w:rPrChange w:id="777" w:author="Shlomo Sela" w:date="2018-08-28T15:25:00Z">
                                              <w:rPr>
                                                <w:noProof/>
                                              </w:rPr>
                                            </w:rPrChange>
                                          </w:rPr>
                                          <w:fldChar w:fldCharType="separate"/>
                                        </w:r>
                                        <w:r w:rsidRPr="001F0186">
                                          <w:rPr>
                                            <w:noProof/>
                                          </w:rPr>
                                          <w:t>18</w:t>
                                        </w:r>
                                        <w:r w:rsidRPr="001F0186">
                                          <w:rPr>
                                            <w:noProof/>
                                          </w:rPr>
                                          <w:fldChar w:fldCharType="end"/>
                                        </w:r>
                                        <w:bookmarkEnd w:id="775"/>
                                        <w:r w:rsidRPr="001F0186">
                                          <w:rPr>
                                            <w:noProof/>
                                          </w:rPr>
                                          <w:t>. Variable importance (VI) plots of PLS models made from the emission spectrum upon excitation at 275 nm spectra. The plots show only values &gt;0.8. Shades A-F indicate areas of significan signals which may be indicative bac</w:t>
                                        </w:r>
                                        <w:r w:rsidRPr="009811A9">
                                          <w:rPr>
                                            <w:noProof/>
                                          </w:rPr>
                                          <w:t>terial concentration.</w:t>
                                        </w:r>
                                        <w:bookmarkEnd w:id="776"/>
                                        <w:r w:rsidRPr="009811A9">
                                          <w:rPr>
                                            <w:noProof/>
                                          </w:rPr>
                                          <w:t xml:space="preserve"> </w:t>
                                        </w:r>
                                        <w:ins w:id="778" w:author="Shlomo Sela" w:date="2018-08-28T15:34:00Z">
                                          <w:r>
                                            <w:rPr>
                                              <w:noProof/>
                                            </w:rPr>
                                            <w:t>What were the bacterial concentrations used?</w:t>
                                          </w:r>
                                        </w:ins>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s:wsp>
                                <wps:cNvPr id="245" name="Rectangle 245"/>
                                <wps:cNvSpPr/>
                                <wps:spPr>
                                  <a:xfrm>
                                    <a:off x="359849" y="674444"/>
                                    <a:ext cx="108000" cy="3037885"/>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246" name="Text Box 246"/>
                              <wps:cNvSpPr txBox="1"/>
                              <wps:spPr>
                                <a:xfrm>
                                  <a:off x="-47775" y="511065"/>
                                  <a:ext cx="559160" cy="3196225"/>
                                </a:xfrm>
                                <a:prstGeom prst="rect">
                                  <a:avLst/>
                                </a:prstGeom>
                                <a:noFill/>
                                <a:ln w="6350">
                                  <a:noFill/>
                                </a:ln>
                              </wps:spPr>
                              <wps:txbx>
                                <w:txbxContent>
                                  <w:p w:rsidR="00C319FA" w:rsidRPr="00ED0EEB" w:rsidRDefault="00C319FA" w:rsidP="007F0F28">
                                    <w:pPr>
                                      <w:pStyle w:val="VIplotA"/>
                                      <w:rPr>
                                        <w:sz w:val="28"/>
                                        <w:szCs w:val="28"/>
                                        <w:rtl/>
                                        <w:rPrChange w:id="779" w:author="עטרה בקל" w:date="2018-09-02T17:57:00Z">
                                          <w:rPr>
                                            <w:rtl/>
                                          </w:rPr>
                                        </w:rPrChange>
                                      </w:rPr>
                                    </w:pPr>
                                    <w:r w:rsidRPr="00ED0EEB">
                                      <w:rPr>
                                        <w:sz w:val="28"/>
                                        <w:szCs w:val="28"/>
                                        <w:rPrChange w:id="780" w:author="עטרה בקל" w:date="2018-09-02T17:57:00Z">
                                          <w:rPr/>
                                        </w:rPrChange>
                                      </w:rPr>
                                      <w:t>VI</w:t>
                                    </w:r>
                                  </w:p>
                                </w:txbxContent>
                              </wps:txbx>
                              <wps:bodyPr rot="0" spcFirstLastPara="0" vertOverflow="overflow" horzOverflow="overflow" vert="vert270" wrap="square" lIns="91440" tIns="45720" rIns="91440" bIns="45720" numCol="1" spcCol="0" rtlCol="1" fromWordArt="0" anchor="t" anchorCtr="0" forceAA="0" compatLnSpc="1">
                                <a:prstTxWarp prst="textNoShape">
                                  <a:avLst/>
                                </a:prstTxWarp>
                                <a:noAutofit/>
                              </wps:bodyPr>
                            </wps:wsp>
                          </wpg:grpSp>
                          <wps:wsp>
                            <wps:cNvPr id="247" name="Text Box 247"/>
                            <wps:cNvSpPr txBox="1"/>
                            <wps:spPr>
                              <a:xfrm>
                                <a:off x="618134" y="3658"/>
                                <a:ext cx="251846" cy="209740"/>
                              </a:xfrm>
                              <a:prstGeom prst="rect">
                                <a:avLst/>
                              </a:prstGeom>
                              <a:noFill/>
                              <a:ln w="6350">
                                <a:noFill/>
                              </a:ln>
                            </wps:spPr>
                            <wps:txbx>
                              <w:txbxContent>
                                <w:p w:rsidR="00C319FA" w:rsidRDefault="00C319FA" w:rsidP="007F0F28">
                                  <w:pPr>
                                    <w:pStyle w:val="VIplotA"/>
                                    <w:rPr>
                                      <w:rtl/>
                                    </w:rPr>
                                  </w:pPr>
                                  <w:r>
                                    <w:t>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48" name="Text Box 248"/>
                            <wps:cNvSpPr txBox="1"/>
                            <wps:spPr>
                              <a:xfrm>
                                <a:off x="782726" y="3658"/>
                                <a:ext cx="251846" cy="209740"/>
                              </a:xfrm>
                              <a:prstGeom prst="rect">
                                <a:avLst/>
                              </a:prstGeom>
                              <a:noFill/>
                              <a:ln w="6350">
                                <a:noFill/>
                              </a:ln>
                            </wps:spPr>
                            <wps:txbx>
                              <w:txbxContent>
                                <w:p w:rsidR="00C319FA" w:rsidRDefault="00C319FA" w:rsidP="007F0F28">
                                  <w:pPr>
                                    <w:pStyle w:val="VIplotA"/>
                                    <w:rPr>
                                      <w:rtl/>
                                    </w:rPr>
                                  </w:pPr>
                                  <w:r>
                                    <w:t>C</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49" name="Text Box 249"/>
                            <wps:cNvSpPr txBox="1"/>
                            <wps:spPr>
                              <a:xfrm>
                                <a:off x="1147929" y="-190"/>
                                <a:ext cx="251460" cy="209550"/>
                              </a:xfrm>
                              <a:prstGeom prst="rect">
                                <a:avLst/>
                              </a:prstGeom>
                              <a:noFill/>
                              <a:ln w="6350">
                                <a:noFill/>
                              </a:ln>
                            </wps:spPr>
                            <wps:txbx>
                              <w:txbxContent>
                                <w:p w:rsidR="00C319FA" w:rsidRDefault="00C319FA" w:rsidP="007F0F28">
                                  <w:pPr>
                                    <w:pStyle w:val="VIplotA"/>
                                    <w:rPr>
                                      <w:rtl/>
                                    </w:rPr>
                                  </w:pPr>
                                  <w:r>
                                    <w:t>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50" name="Text Box 250"/>
                            <wps:cNvSpPr txBox="1"/>
                            <wps:spPr>
                              <a:xfrm>
                                <a:off x="1540410" y="-190"/>
                                <a:ext cx="251846" cy="209740"/>
                              </a:xfrm>
                              <a:prstGeom prst="rect">
                                <a:avLst/>
                              </a:prstGeom>
                              <a:noFill/>
                              <a:ln w="6350">
                                <a:noFill/>
                              </a:ln>
                            </wps:spPr>
                            <wps:txbx>
                              <w:txbxContent>
                                <w:p w:rsidR="00C319FA" w:rsidRDefault="00C319FA" w:rsidP="007F0F28">
                                  <w:pPr>
                                    <w:pStyle w:val="VIplotA"/>
                                    <w:rPr>
                                      <w:rtl/>
                                    </w:rPr>
                                  </w:pPr>
                                  <w:r>
                                    <w:t>E</w:t>
                                  </w:r>
                                  <w:r w:rsidRPr="00F60AA7">
                                    <w:rPr>
                                      <w:noProof/>
                                      <w:lang w:eastAsia="en-US"/>
                                    </w:rPr>
                                    <w:drawing>
                                      <wp:inline distT="0" distB="0" distL="0" distR="0" wp14:anchorId="4B9E16A0" wp14:editId="0AD6DC88">
                                        <wp:extent cx="62230" cy="514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230" cy="514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251" name="Rectangle 251"/>
                          <wps:cNvSpPr/>
                          <wps:spPr>
                            <a:xfrm>
                              <a:off x="699074" y="219456"/>
                              <a:ext cx="108000" cy="3037675"/>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2" name="Rectangle 252"/>
                          <wps:cNvSpPr/>
                          <wps:spPr>
                            <a:xfrm>
                              <a:off x="888324" y="212141"/>
                              <a:ext cx="108000" cy="3037675"/>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3" name="Rectangle 253"/>
                          <wps:cNvSpPr/>
                          <wps:spPr>
                            <a:xfrm>
                              <a:off x="1236189" y="212141"/>
                              <a:ext cx="108000" cy="3037675"/>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4" name="Rectangle 254"/>
                          <wps:cNvSpPr/>
                          <wps:spPr>
                            <a:xfrm>
                              <a:off x="1650317" y="212141"/>
                              <a:ext cx="108000" cy="3037675"/>
                            </a:xfrm>
                            <a:prstGeom prst="rect">
                              <a:avLst/>
                            </a:prstGeom>
                            <a:solidFill>
                              <a:schemeClr val="accent1">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361E0FC5" id="Group 236" o:spid="_x0000_s1196" style="position:absolute;left:0;text-align:left;margin-left:19.75pt;margin-top:7.65pt;width:430.55pt;height:347.5pt;z-index:251654656;mso-position-horizontal-relative:margin;mso-width-relative:margin" coordorigin="-477,-1" coordsize="54678,44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">
                <v:shape id="Picture 237" o:spid="_x0000_s1197" type="#_x0000_t75" style="position:absolute;left:534;top:1068;width:49758;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">
                  <v:imagedata r:id="rId64" o:title=""/>
                  <v:path arrowok="t"/>
                </v:shape>
                <v:group id="Group 238" o:spid="_x0000_s1198" style="position:absolute;left:-477;top:-1;width:54678;height:44131" coordorigin="-477,-1" coordsize="54684,4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9" o:spid="_x0000_s1199" style="position:absolute;left:-477;top:-1;width:54683;height:44131" coordorigin="-477,-1" coordsize="54684,4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group id="Group 240" o:spid="_x0000_s1200" style="position:absolute;left:-477;top:36;width:54683;height:44094" coordorigin="-477,2864" coordsize="54684,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125" o:spid="_x0000_s1201" style="position:absolute;left:1509;top:2864;width:52697;height:44094" coordorigin="-15,4604" coordsize="52697,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group id="Group 242" o:spid="_x0000_s1202" style="position:absolute;left:-15;top:4604;width:52697;height:44095" coordorigin="492,-18015" coordsize="52701,44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shape id="Text Box 243" o:spid="_x0000_s1203" type="#_x0000_t202" style="position:absolute;left:3654;top:-18015;width:2518;height:2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" filled="f" stroked="f" strokeweight=".5pt">
                            <v:textbox>
                              <w:txbxContent>
                                <w:p w:rsidR="00C319FA" w:rsidRDefault="00C319FA" w:rsidP="007F0F28">
                                  <w:pPr>
                                    <w:pStyle w:val="VIplotA"/>
                                    <w:rPr>
                                      <w:rtl/>
                                    </w:rPr>
                                  </w:pPr>
                                  <w:r>
                                    <w:t>A</w:t>
                                  </w:r>
                                </w:p>
                              </w:txbxContent>
                            </v:textbox>
                          </v:shape>
                          <v:shape id="Text Box 244" o:spid="_x0000_s1204" type="#_x0000_t202" style="position:absolute;left:492;top:19324;width:52702;height:6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rsidR="00C319FA" w:rsidRPr="001F0186" w:rsidRDefault="00C319FA" w:rsidP="001F0186">
                                  <w:pPr>
                                    <w:pStyle w:val="Caption"/>
                                    <w:rPr>
                                      <w:noProof/>
                                    </w:rPr>
                                  </w:pPr>
                                  <w:bookmarkStart w:id="781" w:name="_Ref520642327"/>
                                  <w:bookmarkStart w:id="782" w:name="_Toc520445497"/>
                                  <w:r w:rsidRPr="001F0186">
                                    <w:t xml:space="preserve">Figure </w:t>
                                  </w:r>
                                  <w:r w:rsidRPr="001F0186">
                                    <w:rPr>
                                      <w:noProof/>
                                    </w:rPr>
                                    <w:fldChar w:fldCharType="begin"/>
                                  </w:r>
                                  <w:r w:rsidRPr="00E0499E">
                                    <w:rPr>
                                      <w:noProof/>
                                    </w:rPr>
                                    <w:instrText xml:space="preserve"> SEQ Figure \* ARABIC </w:instrText>
                                  </w:r>
                                  <w:r w:rsidRPr="001F0186">
                                    <w:rPr>
                                      <w:noProof/>
                                      <w:rPrChange w:id="783" w:author="Shlomo Sela" w:date="2018-08-28T15:25:00Z">
                                        <w:rPr>
                                          <w:noProof/>
                                        </w:rPr>
                                      </w:rPrChange>
                                    </w:rPr>
                                    <w:fldChar w:fldCharType="separate"/>
                                  </w:r>
                                  <w:r w:rsidRPr="001F0186">
                                    <w:rPr>
                                      <w:noProof/>
                                    </w:rPr>
                                    <w:t>18</w:t>
                                  </w:r>
                                  <w:r w:rsidRPr="001F0186">
                                    <w:rPr>
                                      <w:noProof/>
                                    </w:rPr>
                                    <w:fldChar w:fldCharType="end"/>
                                  </w:r>
                                  <w:bookmarkEnd w:id="781"/>
                                  <w:r w:rsidRPr="001F0186">
                                    <w:rPr>
                                      <w:noProof/>
                                    </w:rPr>
                                    <w:t>. Variable importance (VI) plots of PLS models made from the emission spectrum upon excitation at 275 nm spectra. The plots show only values &gt;0.8. Shades A-F indicate areas of significan signals which may be indicative bac</w:t>
                                  </w:r>
                                  <w:r w:rsidRPr="009811A9">
                                    <w:rPr>
                                      <w:noProof/>
                                    </w:rPr>
                                    <w:t>terial concentration.</w:t>
                                  </w:r>
                                  <w:bookmarkEnd w:id="782"/>
                                  <w:r w:rsidRPr="009811A9">
                                    <w:rPr>
                                      <w:noProof/>
                                    </w:rPr>
                                    <w:t xml:space="preserve"> </w:t>
                                  </w:r>
                                  <w:ins w:id="784" w:author="Shlomo Sela" w:date="2018-08-28T15:34:00Z">
                                    <w:r>
                                      <w:rPr>
                                        <w:noProof/>
                                      </w:rPr>
                                      <w:t>What were the bacterial concentrations used?</w:t>
                                    </w:r>
                                  </w:ins>
                                </w:p>
                              </w:txbxContent>
                            </v:textbox>
                          </v:shape>
                        </v:group>
                        <v:rect id="Rectangle 245" o:spid="_x0000_s1205" style="position:absolute;left:3598;top:6744;width:1080;height:30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" fillcolor="#5b9bd5 [3204]" stroked="f" strokeweight="1pt">
                          <v:fill opacity="13107f"/>
                        </v:rect>
                      </v:group>
                      <v:shape id="Text Box 246" o:spid="_x0000_s1206" type="#_x0000_t202" style="position:absolute;left:-477;top:5110;width:5590;height:3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" filled="f" stroked="f" strokeweight=".5pt">
                        <v:textbox style="layout-flow:vertical;mso-layout-flow-alt:bottom-to-top">
                          <w:txbxContent>
                            <w:p w:rsidR="00C319FA" w:rsidRPr="00ED0EEB" w:rsidRDefault="00C319FA" w:rsidP="007F0F28">
                              <w:pPr>
                                <w:pStyle w:val="VIplotA"/>
                                <w:rPr>
                                  <w:sz w:val="28"/>
                                  <w:szCs w:val="28"/>
                                  <w:rtl/>
                                  <w:rPrChange w:id="785" w:author="עטרה בקל" w:date="2018-09-02T17:57:00Z">
                                    <w:rPr>
                                      <w:rtl/>
                                    </w:rPr>
                                  </w:rPrChange>
                                </w:rPr>
                              </w:pPr>
                              <w:r w:rsidRPr="00ED0EEB">
                                <w:rPr>
                                  <w:sz w:val="28"/>
                                  <w:szCs w:val="28"/>
                                  <w:rPrChange w:id="786" w:author="עטרה בקל" w:date="2018-09-02T17:57:00Z">
                                    <w:rPr/>
                                  </w:rPrChange>
                                </w:rPr>
                                <w:t>VI</w:t>
                              </w:r>
                            </w:p>
                          </w:txbxContent>
                        </v:textbox>
                      </v:shape>
                    </v:group>
                    <v:shape id="Text Box 247" o:spid="_x0000_s1207" type="#_x0000_t202" style="position:absolute;left:6181;top:36;width:2518;height:2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krLxwAAANwAAAAPAAAAZHJzL2Rvd25yZXYueG1sRI/Na8JA&#10;FMTvQv+H5RV6001DWy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KsySsvHAAAA3AAA&#10;AA8AAAAAAAAAAAAAAAAABwIAAGRycy9kb3ducmV2LnhtbFBLBQYAAAAAAwADALcAAAD7AgAAAAA=&#10;" filled="f" stroked="f" strokeweight=".5pt">
                      <v:textbox>
                        <w:txbxContent>
                          <w:p w:rsidR="00C319FA" w:rsidRDefault="00C319FA" w:rsidP="007F0F28">
                            <w:pPr>
                              <w:pStyle w:val="VIplotA"/>
                              <w:rPr>
                                <w:rtl/>
                              </w:rPr>
                            </w:pPr>
                            <w:r>
                              <w:t>B</w:t>
                            </w:r>
                          </w:p>
                        </w:txbxContent>
                      </v:textbox>
                    </v:shape>
                    <v:shape id="Text Box 248" o:spid="_x0000_s1208" type="#_x0000_t202" style="position:absolute;left:7827;top:36;width:2518;height:2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rsidR="00C319FA" w:rsidRDefault="00C319FA" w:rsidP="007F0F28">
                            <w:pPr>
                              <w:pStyle w:val="VIplotA"/>
                              <w:rPr>
                                <w:rtl/>
                              </w:rPr>
                            </w:pPr>
                            <w:r>
                              <w:t>C</w:t>
                            </w:r>
                          </w:p>
                        </w:txbxContent>
                      </v:textbox>
                    </v:shape>
                    <v:shape id="Text Box 249" o:spid="_x0000_s1209" type="#_x0000_t202" style="position:absolute;left:11479;top:-1;width:2514;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" filled="f" stroked="f" strokeweight=".5pt">
                      <v:textbox>
                        <w:txbxContent>
                          <w:p w:rsidR="00C319FA" w:rsidRDefault="00C319FA" w:rsidP="007F0F28">
                            <w:pPr>
                              <w:pStyle w:val="VIplotA"/>
                              <w:rPr>
                                <w:rtl/>
                              </w:rPr>
                            </w:pPr>
                            <w:r>
                              <w:t>D</w:t>
                            </w:r>
                          </w:p>
                        </w:txbxContent>
                      </v:textbox>
                    </v:shape>
                    <v:shape id="Text Box 250" o:spid="_x0000_s1210" type="#_x0000_t202" style="position:absolute;left:15404;top:-1;width:2518;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" filled="f" stroked="f" strokeweight=".5pt">
                      <v:textbox>
                        <w:txbxContent>
                          <w:p w:rsidR="00C319FA" w:rsidRDefault="00C319FA" w:rsidP="007F0F28">
                            <w:pPr>
                              <w:pStyle w:val="VIplotA"/>
                              <w:rPr>
                                <w:rtl/>
                              </w:rPr>
                            </w:pPr>
                            <w:r>
                              <w:t>E</w:t>
                            </w:r>
                            <w:r w:rsidRPr="00F60AA7">
                              <w:rPr>
                                <w:noProof/>
                                <w:lang w:eastAsia="en-US"/>
                              </w:rPr>
                              <w:drawing>
                                <wp:inline distT="0" distB="0" distL="0" distR="0" wp14:anchorId="4B9E16A0" wp14:editId="0AD6DC88">
                                  <wp:extent cx="62230" cy="514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230" cy="51414"/>
                                          </a:xfrm>
                                          <a:prstGeom prst="rect">
                                            <a:avLst/>
                                          </a:prstGeom>
                                          <a:noFill/>
                                          <a:ln>
                                            <a:noFill/>
                                          </a:ln>
                                        </pic:spPr>
                                      </pic:pic>
                                    </a:graphicData>
                                  </a:graphic>
                                </wp:inline>
                              </w:drawing>
                            </w:r>
                          </w:p>
                        </w:txbxContent>
                      </v:textbox>
                    </v:shape>
                  </v:group>
                  <v:rect id="Rectangle 251" o:spid="_x0000_s1211" style="position:absolute;left:6990;top:2194;width:1080;height:30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" fillcolor="#5b9bd5 [3204]" stroked="f" strokeweight="1pt">
                    <v:fill opacity="13107f"/>
                  </v:rect>
                  <v:rect id="Rectangle 252" o:spid="_x0000_s1212" style="position:absolute;left:8883;top:2121;width:1080;height:30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" fillcolor="#5b9bd5 [3204]" stroked="f" strokeweight="1pt">
                    <v:fill opacity="13107f"/>
                  </v:rect>
                  <v:rect id="Rectangle 253" o:spid="_x0000_s1213" style="position:absolute;left:12361;top:2121;width:1080;height:30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" fillcolor="#5b9bd5 [3204]" stroked="f" strokeweight="1pt">
                    <v:fill opacity="13107f"/>
                  </v:rect>
                  <v:rect id="Rectangle 254" o:spid="_x0000_s1214" style="position:absolute;left:16503;top:2121;width:1080;height:30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" fillcolor="#5b9bd5 [3204]" stroked="f" strokeweight="1pt">
                    <v:fill opacity="13107f"/>
                  </v:rect>
                </v:group>
                <w10:wrap anchorx="margin"/>
              </v:group>
            </w:pict>
          </mc:Fallback>
        </mc:AlternateContent>
      </w:r>
      <w:r>
        <w:rPr>
          <w:highlight w:val="yellow"/>
        </w:rPr>
        <w:br w:type="page"/>
      </w:r>
    </w:p>
    <w:p w:rsidR="00F20701" w:rsidRDefault="00E04597" w:rsidP="00073A5D">
      <w:r>
        <w:rPr>
          <w:noProof/>
          <w:lang w:eastAsia="en-US"/>
        </w:rPr>
        <mc:AlternateContent>
          <mc:Choice Requires="wpg">
            <w:drawing>
              <wp:anchor distT="0" distB="0" distL="114300" distR="114300" simplePos="0" relativeHeight="251659776" behindDoc="0" locked="0" layoutInCell="1" allowOverlap="1" wp14:anchorId="23B7CC69" wp14:editId="5D29AA44">
                <wp:simplePos x="0" y="0"/>
                <wp:positionH relativeFrom="margin">
                  <wp:align>left</wp:align>
                </wp:positionH>
                <wp:positionV relativeFrom="paragraph">
                  <wp:posOffset>1637113</wp:posOffset>
                </wp:positionV>
                <wp:extent cx="5274945" cy="5953776"/>
                <wp:effectExtent l="0" t="0" r="1905" b="8890"/>
                <wp:wrapTopAndBottom/>
                <wp:docPr id="257" name="Group 257"/>
                <wp:cNvGraphicFramePr/>
                <a:graphic xmlns:a="http://schemas.openxmlformats.org/drawingml/2006/main">
                  <a:graphicData uri="http://schemas.microsoft.com/office/word/2010/wordprocessingGroup">
                    <wpg:wgp>
                      <wpg:cNvGrpSpPr/>
                      <wpg:grpSpPr>
                        <a:xfrm>
                          <a:off x="0" y="0"/>
                          <a:ext cx="5274945" cy="5953776"/>
                          <a:chOff x="0" y="0"/>
                          <a:chExt cx="5274945" cy="5953776"/>
                        </a:xfrm>
                      </wpg:grpSpPr>
                      <wpg:grpSp>
                        <wpg:cNvPr id="144" name="Group 144"/>
                        <wpg:cNvGrpSpPr/>
                        <wpg:grpSpPr>
                          <a:xfrm>
                            <a:off x="0" y="0"/>
                            <a:ext cx="5274945" cy="5953776"/>
                            <a:chOff x="0" y="0"/>
                            <a:chExt cx="5274945" cy="5954290"/>
                          </a:xfrm>
                        </wpg:grpSpPr>
                        <pic:pic xmlns:pic="http://schemas.openxmlformats.org/drawingml/2006/picture">
                          <pic:nvPicPr>
                            <pic:cNvPr id="145" name="Picture 14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73152" y="482803"/>
                              <a:ext cx="2696210" cy="2015490"/>
                            </a:xfrm>
                            <a:prstGeom prst="rect">
                              <a:avLst/>
                            </a:prstGeom>
                          </pic:spPr>
                        </pic:pic>
                        <pic:pic xmlns:pic="http://schemas.openxmlformats.org/drawingml/2006/picture">
                          <pic:nvPicPr>
                            <pic:cNvPr id="146" name="Picture 146"/>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567635" y="482803"/>
                              <a:ext cx="2696210" cy="2014855"/>
                            </a:xfrm>
                            <a:prstGeom prst="rect">
                              <a:avLst/>
                            </a:prstGeom>
                          </pic:spPr>
                        </pic:pic>
                        <pic:pic xmlns:pic="http://schemas.openxmlformats.org/drawingml/2006/picture">
                          <pic:nvPicPr>
                            <pic:cNvPr id="148" name="Picture 148"/>
                            <pic:cNvPicPr>
                              <a:picLocks noChangeAspect="1"/>
                            </pic:cNvPicPr>
                          </pic:nvPicPr>
                          <pic:blipFill rotWithShape="1">
                            <a:blip r:embed="rId67">
                              <a:extLst>
                                <a:ext uri="{28A0092B-C50C-407E-A947-70E740481C1C}">
                                  <a14:useLocalDpi xmlns:a14="http://schemas.microsoft.com/office/drawing/2010/main" val="0"/>
                                </a:ext>
                              </a:extLst>
                            </a:blip>
                            <a:srcRect t="91775"/>
                            <a:stretch/>
                          </pic:blipFill>
                          <pic:spPr bwMode="auto">
                            <a:xfrm>
                              <a:off x="0" y="0"/>
                              <a:ext cx="5274945" cy="480695"/>
                            </a:xfrm>
                            <a:prstGeom prst="rect">
                              <a:avLst/>
                            </a:prstGeom>
                            <a:ln>
                              <a:noFill/>
                            </a:ln>
                            <a:extLst>
                              <a:ext uri="{53640926-AAD7-44D8-BBD7-CCE9431645EC}">
                                <a14:shadowObscured xmlns:a14="http://schemas.microsoft.com/office/drawing/2010/main"/>
                              </a:ext>
                            </a:extLst>
                          </pic:spPr>
                        </pic:pic>
                        <wps:wsp>
                          <wps:cNvPr id="149" name="Text Box 149"/>
                          <wps:cNvSpPr txBox="1"/>
                          <wps:spPr>
                            <a:xfrm>
                              <a:off x="373075" y="577901"/>
                              <a:ext cx="1082040" cy="248285"/>
                            </a:xfrm>
                            <a:prstGeom prst="rect">
                              <a:avLst/>
                            </a:prstGeom>
                            <a:solidFill>
                              <a:schemeClr val="lt1"/>
                            </a:solidFill>
                            <a:ln w="6350">
                              <a:noFill/>
                            </a:ln>
                          </wps:spPr>
                          <wps:txbx>
                            <w:txbxContent>
                              <w:p w:rsidR="00C319FA" w:rsidRPr="003E6D74" w:rsidRDefault="00C319FA" w:rsidP="007F0F28">
                                <w:pPr>
                                  <w:pStyle w:val="VIplotA"/>
                                  <w:rPr>
                                    <w:i/>
                                    <w:iCs/>
                                    <w:rPrChange w:id="787" w:author="Shlomo Sela" w:date="2018-08-28T15:29:00Z">
                                      <w:rPr/>
                                    </w:rPrChange>
                                  </w:rPr>
                                </w:pPr>
                                <w:r w:rsidRPr="003E6D74">
                                  <w:rPr>
                                    <w:i/>
                                    <w:iCs/>
                                    <w:rPrChange w:id="788" w:author="Shlomo Sela" w:date="2018-08-28T15:29:00Z">
                                      <w:rPr/>
                                    </w:rPrChange>
                                  </w:rPr>
                                  <w:t>E. coli</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50" name="Text Box 150"/>
                          <wps:cNvSpPr txBox="1"/>
                          <wps:spPr>
                            <a:xfrm>
                              <a:off x="87781" y="4679735"/>
                              <a:ext cx="5000625" cy="1274555"/>
                            </a:xfrm>
                            <a:prstGeom prst="rect">
                              <a:avLst/>
                            </a:prstGeom>
                            <a:solidFill>
                              <a:prstClr val="white"/>
                            </a:solidFill>
                            <a:ln>
                              <a:noFill/>
                            </a:ln>
                          </wps:spPr>
                          <wps:txbx>
                            <w:txbxContent>
                              <w:p w:rsidR="00C319FA" w:rsidRDefault="00C319FA" w:rsidP="001F0186">
                                <w:pPr>
                                  <w:pStyle w:val="Caption"/>
                                  <w:rPr>
                                    <w:ins w:id="789" w:author="עטרה בקל" w:date="2018-09-03T12:36:00Z"/>
                                    <w:noProof/>
                                  </w:rPr>
                                </w:pPr>
                                <w:bookmarkStart w:id="790" w:name="_Ref520642350"/>
                                <w:bookmarkStart w:id="791" w:name="_Toc520445498"/>
                                <w:r w:rsidRPr="001F0186">
                                  <w:t xml:space="preserve">Figure </w:t>
                                </w:r>
                                <w:r w:rsidRPr="001F0186">
                                  <w:rPr>
                                    <w:noProof/>
                                  </w:rPr>
                                  <w:fldChar w:fldCharType="begin"/>
                                </w:r>
                                <w:r w:rsidRPr="003E6D74">
                                  <w:rPr>
                                    <w:noProof/>
                                  </w:rPr>
                                  <w:instrText xml:space="preserve"> SEQ Figure \* ARABIC </w:instrText>
                                </w:r>
                                <w:r w:rsidRPr="001F0186">
                                  <w:rPr>
                                    <w:noProof/>
                                    <w:rPrChange w:id="792" w:author="Shlomo Sela" w:date="2018-08-28T15:29:00Z">
                                      <w:rPr>
                                        <w:noProof/>
                                      </w:rPr>
                                    </w:rPrChange>
                                  </w:rPr>
                                  <w:fldChar w:fldCharType="separate"/>
                                </w:r>
                                <w:r w:rsidRPr="001F0186">
                                  <w:rPr>
                                    <w:noProof/>
                                  </w:rPr>
                                  <w:t>19</w:t>
                                </w:r>
                                <w:r w:rsidRPr="001F0186">
                                  <w:rPr>
                                    <w:noProof/>
                                  </w:rPr>
                                  <w:fldChar w:fldCharType="end"/>
                                </w:r>
                                <w:bookmarkEnd w:id="790"/>
                                <w:r w:rsidRPr="001F0186">
                                  <w:rPr>
                                    <w:noProof/>
                                  </w:rPr>
                                  <w:t>. Variable importance (VI) plots of PLS models made from entire EEMs. The plots show only values &gt;0.8.</w:t>
                                </w:r>
                                <w:bookmarkEnd w:id="791"/>
                                <w:r w:rsidRPr="001F0186">
                                  <w:rPr>
                                    <w:noProof/>
                                  </w:rPr>
                                  <w:t xml:space="preserve"> </w:t>
                                </w:r>
                                <w:ins w:id="793" w:author="Shlomo Sela" w:date="2018-08-28T15:34:00Z">
                                  <w:r>
                                    <w:rPr>
                                      <w:noProof/>
                                    </w:rPr>
                                    <w:t>What were the bacterial concentrations used?</w:t>
                                  </w:r>
                                </w:ins>
                              </w:p>
                              <w:p w:rsidR="00C319FA" w:rsidRDefault="00C319FA" w:rsidP="007845FA">
                                <w:pPr>
                                  <w:rPr>
                                    <w:ins w:id="794" w:author="עטרה בקל" w:date="2018-09-03T12:36:00Z"/>
                                  </w:rPr>
                                </w:pPr>
                              </w:p>
                              <w:p w:rsidR="00C319FA" w:rsidRPr="007845FA" w:rsidRDefault="00C319FA">
                                <w:pPr>
                                  <w:rPr>
                                    <w:rPrChange w:id="795" w:author="עטרה בקל" w:date="2018-09-03T12:36:00Z">
                                      <w:rPr>
                                        <w:noProof/>
                                      </w:rPr>
                                    </w:rPrChange>
                                  </w:rPr>
                                  <w:pPrChange w:id="796" w:author="עטרה בקל" w:date="2018-09-03T12:36:00Z">
                                    <w:pPr>
                                      <w:pStyle w:val="Caption"/>
                                    </w:pPr>
                                  </w:pPrChange>
                                </w:pPr>
                                <w:ins w:id="797" w:author="עטרה בקל" w:date="2018-09-03T12:36:00Z">
                                  <w:r>
                                    <w:t>All the concentrations, this is a VI plot, indicating what is important when the data was modelled, in the creation of a model ALL</w:t>
                                  </w:r>
                                </w:ins>
                                <w:ins w:id="798" w:author="עטרה בקל" w:date="2018-09-03T12:37:00Z">
                                  <w:r>
                                    <w:t xml:space="preserve"> concentrations are used.</w:t>
                                  </w:r>
                                </w:ins>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pic:pic xmlns:pic="http://schemas.openxmlformats.org/drawingml/2006/picture">
                          <pic:nvPicPr>
                            <pic:cNvPr id="151" name="Picture 15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73152" y="2509113"/>
                              <a:ext cx="2696210" cy="2015490"/>
                            </a:xfrm>
                            <a:prstGeom prst="rect">
                              <a:avLst/>
                            </a:prstGeom>
                          </pic:spPr>
                        </pic:pic>
                        <wps:wsp>
                          <wps:cNvPr id="153" name="Text Box 153"/>
                          <wps:cNvSpPr txBox="1"/>
                          <wps:spPr>
                            <a:xfrm>
                              <a:off x="2940711" y="577901"/>
                              <a:ext cx="1082611" cy="248712"/>
                            </a:xfrm>
                            <a:prstGeom prst="rect">
                              <a:avLst/>
                            </a:prstGeom>
                            <a:solidFill>
                              <a:schemeClr val="lt1"/>
                            </a:solidFill>
                            <a:ln w="6350">
                              <a:noFill/>
                            </a:ln>
                          </wps:spPr>
                          <wps:txbx>
                            <w:txbxContent>
                              <w:p w:rsidR="00C319FA" w:rsidRPr="003E6D74" w:rsidRDefault="00C319FA" w:rsidP="007F0F28">
                                <w:pPr>
                                  <w:pStyle w:val="VIplotA"/>
                                  <w:rPr>
                                    <w:i/>
                                    <w:iCs/>
                                    <w:rPrChange w:id="799" w:author="Shlomo Sela" w:date="2018-08-28T15:29:00Z">
                                      <w:rPr/>
                                    </w:rPrChange>
                                  </w:rPr>
                                </w:pPr>
                                <w:r w:rsidRPr="003E6D74">
                                  <w:rPr>
                                    <w:i/>
                                    <w:iCs/>
                                    <w:rPrChange w:id="800" w:author="Shlomo Sela" w:date="2018-08-28T15:29:00Z">
                                      <w:rPr/>
                                    </w:rPrChange>
                                  </w:rPr>
                                  <w:t>B. subtilis</w:t>
                                </w:r>
                              </w:p>
                              <w:p w:rsidR="00C319FA" w:rsidRPr="00B6488F" w:rsidRDefault="00C319FA" w:rsidP="007F0F28"/>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55" name="Text Box 155"/>
                          <wps:cNvSpPr txBox="1"/>
                          <wps:spPr>
                            <a:xfrm>
                              <a:off x="380391" y="2603988"/>
                              <a:ext cx="1082611" cy="282513"/>
                            </a:xfrm>
                            <a:prstGeom prst="rect">
                              <a:avLst/>
                            </a:prstGeom>
                            <a:solidFill>
                              <a:schemeClr val="lt1"/>
                            </a:solidFill>
                            <a:ln w="6350">
                              <a:noFill/>
                            </a:ln>
                          </wps:spPr>
                          <wps:txbx>
                            <w:txbxContent>
                              <w:p w:rsidR="00C319FA" w:rsidRPr="003E6D74" w:rsidRDefault="00C319FA" w:rsidP="007F0F28">
                                <w:pPr>
                                  <w:pStyle w:val="VIplotA"/>
                                  <w:rPr>
                                    <w:i/>
                                    <w:iCs/>
                                    <w:rPrChange w:id="801" w:author="Shlomo Sela" w:date="2018-08-28T15:29:00Z">
                                      <w:rPr/>
                                    </w:rPrChange>
                                  </w:rPr>
                                </w:pPr>
                                <w:r w:rsidRPr="003E6D74">
                                  <w:rPr>
                                    <w:i/>
                                    <w:iCs/>
                                    <w:rPrChange w:id="802" w:author="Shlomo Sela" w:date="2018-08-28T15:29:00Z">
                                      <w:rPr/>
                                    </w:rPrChange>
                                  </w:rPr>
                                  <w:t>P. aeruginosa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147" name="Picture 147"/>
                            <pic:cNvPicPr>
                              <a:picLocks noChangeAspect="1"/>
                            </pic:cNvPicPr>
                          </pic:nvPicPr>
                          <pic:blipFill rotWithShape="1">
                            <a:blip r:embed="rId69" cstate="print">
                              <a:extLst>
                                <a:ext uri="{28A0092B-C50C-407E-A947-70E740481C1C}">
                                  <a14:useLocalDpi xmlns:a14="http://schemas.microsoft.com/office/drawing/2010/main" val="0"/>
                                </a:ext>
                              </a:extLst>
                            </a:blip>
                            <a:srcRect r="14237"/>
                            <a:stretch/>
                          </pic:blipFill>
                          <pic:spPr bwMode="auto">
                            <a:xfrm>
                              <a:off x="2567634" y="2596285"/>
                              <a:ext cx="2313927" cy="2004695"/>
                            </a:xfrm>
                            <a:prstGeom prst="rect">
                              <a:avLst/>
                            </a:prstGeom>
                            <a:ln>
                              <a:noFill/>
                            </a:ln>
                            <a:extLst>
                              <a:ext uri="{53640926-AAD7-44D8-BBD7-CCE9431645EC}">
                                <a14:shadowObscured xmlns:a14="http://schemas.microsoft.com/office/drawing/2010/main"/>
                              </a:ext>
                            </a:extLst>
                          </pic:spPr>
                        </pic:pic>
                        <wps:wsp>
                          <wps:cNvPr id="156" name="Text Box 156"/>
                          <wps:cNvSpPr txBox="1"/>
                          <wps:spPr>
                            <a:xfrm>
                              <a:off x="2940711" y="2735232"/>
                              <a:ext cx="1082040" cy="497205"/>
                            </a:xfrm>
                            <a:prstGeom prst="rect">
                              <a:avLst/>
                            </a:prstGeom>
                            <a:solidFill>
                              <a:schemeClr val="lt1"/>
                            </a:solidFill>
                            <a:ln w="6350">
                              <a:noFill/>
                            </a:ln>
                          </wps:spPr>
                          <wps:txbx>
                            <w:txbxContent>
                              <w:p w:rsidR="00C319FA" w:rsidRPr="00B6488F" w:rsidRDefault="00C319FA" w:rsidP="007F0F28">
                                <w:r>
                                  <w:t>Heterotrophic Bacteria</w:t>
                                </w:r>
                              </w:p>
                              <w:p w:rsidR="00C319FA" w:rsidRPr="00B6488F" w:rsidRDefault="00C319FA" w:rsidP="007F0F28"/>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256" name="Rectangle 256"/>
                        <wps:cNvSpPr/>
                        <wps:spPr>
                          <a:xfrm>
                            <a:off x="4857750" y="2705100"/>
                            <a:ext cx="45719" cy="61436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3B7CC69" id="Group 257" o:spid="_x0000_s1215" style="position:absolute;left:0;text-align:left;margin-left:0;margin-top:128.9pt;width:415.35pt;height:468.8pt;z-index:251659776;mso-position-horizontal:left;mso-position-horizontal-relative:margin;mso-height-relative:margin" coordsize="52749,59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">
                <v:group id="Group 144" o:spid="_x0000_s1216" style="position:absolute;width:52749;height:59537" coordsize="52749,59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shape id="Picture 145" o:spid="_x0000_s1217" type="#_x0000_t75" style="position:absolute;left:731;top:4828;width:26962;height:20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">
                    <v:imagedata r:id="rId70" o:title=""/>
                    <v:path arrowok="t"/>
                  </v:shape>
                  <v:shape id="Picture 146" o:spid="_x0000_s1218" type="#_x0000_t75" style="position:absolute;left:25676;top:4828;width:26962;height:20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">
                    <v:imagedata r:id="rId71" o:title=""/>
                    <v:path arrowok="t"/>
                  </v:shape>
                  <v:shape id="Picture 148" o:spid="_x0000_s1219" type="#_x0000_t75" style="position:absolute;width:52749;height:4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">
                    <v:imagedata r:id="rId72" o:title="" croptop="60146f"/>
                    <v:path arrowok="t"/>
                  </v:shape>
                  <v:shape id="Text Box 149" o:spid="_x0000_s1220" type="#_x0000_t202" style="position:absolute;left:3730;top:5779;width:10821;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" fillcolor="white [3201]" stroked="f" strokeweight=".5pt">
                    <v:textbox>
                      <w:txbxContent>
                        <w:p w:rsidR="00C319FA" w:rsidRPr="003E6D74" w:rsidRDefault="00C319FA" w:rsidP="007F0F28">
                          <w:pPr>
                            <w:pStyle w:val="VIplotA"/>
                            <w:rPr>
                              <w:i/>
                              <w:iCs/>
                              <w:rPrChange w:id="803" w:author="Shlomo Sela" w:date="2018-08-28T15:29:00Z">
                                <w:rPr/>
                              </w:rPrChange>
                            </w:rPr>
                          </w:pPr>
                          <w:r w:rsidRPr="003E6D74">
                            <w:rPr>
                              <w:i/>
                              <w:iCs/>
                              <w:rPrChange w:id="804" w:author="Shlomo Sela" w:date="2018-08-28T15:29:00Z">
                                <w:rPr/>
                              </w:rPrChange>
                            </w:rPr>
                            <w:t>E. coli</w:t>
                          </w:r>
                        </w:p>
                      </w:txbxContent>
                    </v:textbox>
                  </v:shape>
                  <v:shape id="Text Box 150" o:spid="_x0000_s1221" type="#_x0000_t202" style="position:absolute;left:877;top:46797;width:50007;height:1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C319FA" w:rsidRDefault="00C319FA" w:rsidP="001F0186">
                          <w:pPr>
                            <w:pStyle w:val="Caption"/>
                            <w:rPr>
                              <w:ins w:id="805" w:author="עטרה בקל" w:date="2018-09-03T12:36:00Z"/>
                              <w:noProof/>
                            </w:rPr>
                          </w:pPr>
                          <w:bookmarkStart w:id="806" w:name="_Ref520642350"/>
                          <w:bookmarkStart w:id="807" w:name="_Toc520445498"/>
                          <w:r w:rsidRPr="001F0186">
                            <w:t xml:space="preserve">Figure </w:t>
                          </w:r>
                          <w:r w:rsidRPr="001F0186">
                            <w:rPr>
                              <w:noProof/>
                            </w:rPr>
                            <w:fldChar w:fldCharType="begin"/>
                          </w:r>
                          <w:r w:rsidRPr="003E6D74">
                            <w:rPr>
                              <w:noProof/>
                            </w:rPr>
                            <w:instrText xml:space="preserve"> SEQ Figure \* ARABIC </w:instrText>
                          </w:r>
                          <w:r w:rsidRPr="001F0186">
                            <w:rPr>
                              <w:noProof/>
                              <w:rPrChange w:id="808" w:author="Shlomo Sela" w:date="2018-08-28T15:29:00Z">
                                <w:rPr>
                                  <w:noProof/>
                                </w:rPr>
                              </w:rPrChange>
                            </w:rPr>
                            <w:fldChar w:fldCharType="separate"/>
                          </w:r>
                          <w:r w:rsidRPr="001F0186">
                            <w:rPr>
                              <w:noProof/>
                            </w:rPr>
                            <w:t>19</w:t>
                          </w:r>
                          <w:r w:rsidRPr="001F0186">
                            <w:rPr>
                              <w:noProof/>
                            </w:rPr>
                            <w:fldChar w:fldCharType="end"/>
                          </w:r>
                          <w:bookmarkEnd w:id="806"/>
                          <w:r w:rsidRPr="001F0186">
                            <w:rPr>
                              <w:noProof/>
                            </w:rPr>
                            <w:t>. Variable importance (VI) plots of PLS models made from entire EEMs. The plots show only values &gt;0.8.</w:t>
                          </w:r>
                          <w:bookmarkEnd w:id="807"/>
                          <w:r w:rsidRPr="001F0186">
                            <w:rPr>
                              <w:noProof/>
                            </w:rPr>
                            <w:t xml:space="preserve"> </w:t>
                          </w:r>
                          <w:ins w:id="809" w:author="Shlomo Sela" w:date="2018-08-28T15:34:00Z">
                            <w:r>
                              <w:rPr>
                                <w:noProof/>
                              </w:rPr>
                              <w:t>What were the bacterial concentrations used?</w:t>
                            </w:r>
                          </w:ins>
                        </w:p>
                        <w:p w:rsidR="00C319FA" w:rsidRDefault="00C319FA" w:rsidP="007845FA">
                          <w:pPr>
                            <w:rPr>
                              <w:ins w:id="810" w:author="עטרה בקל" w:date="2018-09-03T12:36:00Z"/>
                            </w:rPr>
                          </w:pPr>
                        </w:p>
                        <w:p w:rsidR="00C319FA" w:rsidRPr="007845FA" w:rsidRDefault="00C319FA">
                          <w:pPr>
                            <w:rPr>
                              <w:rPrChange w:id="811" w:author="עטרה בקל" w:date="2018-09-03T12:36:00Z">
                                <w:rPr>
                                  <w:noProof/>
                                </w:rPr>
                              </w:rPrChange>
                            </w:rPr>
                            <w:pPrChange w:id="812" w:author="עטרה בקל" w:date="2018-09-03T12:36:00Z">
                              <w:pPr>
                                <w:pStyle w:val="Caption"/>
                              </w:pPr>
                            </w:pPrChange>
                          </w:pPr>
                          <w:ins w:id="813" w:author="עטרה בקל" w:date="2018-09-03T12:36:00Z">
                            <w:r>
                              <w:t>All the concentrations, this is a VI plot, indicating what is important when the data was modelled, in the creation of a model ALL</w:t>
                            </w:r>
                          </w:ins>
                          <w:ins w:id="814" w:author="עטרה בקל" w:date="2018-09-03T12:37:00Z">
                            <w:r>
                              <w:t xml:space="preserve"> concentrations are used.</w:t>
                            </w:r>
                          </w:ins>
                        </w:p>
                      </w:txbxContent>
                    </v:textbox>
                  </v:shape>
                  <v:shape id="Picture 151" o:spid="_x0000_s1222" type="#_x0000_t75" style="position:absolute;left:731;top:25091;width:26962;height:20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">
                    <v:imagedata r:id="rId73" o:title=""/>
                    <v:path arrowok="t"/>
                  </v:shape>
                  <v:shape id="Text Box 153" o:spid="_x0000_s1223" type="#_x0000_t202" style="position:absolute;left:29407;top:5779;width:10826;height:2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" fillcolor="white [3201]" stroked="f" strokeweight=".5pt">
                    <v:textbox>
                      <w:txbxContent>
                        <w:p w:rsidR="00C319FA" w:rsidRPr="003E6D74" w:rsidRDefault="00C319FA" w:rsidP="007F0F28">
                          <w:pPr>
                            <w:pStyle w:val="VIplotA"/>
                            <w:rPr>
                              <w:i/>
                              <w:iCs/>
                              <w:rPrChange w:id="815" w:author="Shlomo Sela" w:date="2018-08-28T15:29:00Z">
                                <w:rPr/>
                              </w:rPrChange>
                            </w:rPr>
                          </w:pPr>
                          <w:r w:rsidRPr="003E6D74">
                            <w:rPr>
                              <w:i/>
                              <w:iCs/>
                              <w:rPrChange w:id="816" w:author="Shlomo Sela" w:date="2018-08-28T15:29:00Z">
                                <w:rPr/>
                              </w:rPrChange>
                            </w:rPr>
                            <w:t>B. subtilis</w:t>
                          </w:r>
                        </w:p>
                        <w:p w:rsidR="00C319FA" w:rsidRPr="00B6488F" w:rsidRDefault="00C319FA" w:rsidP="007F0F28"/>
                      </w:txbxContent>
                    </v:textbox>
                  </v:shape>
                  <v:shape id="Text Box 155" o:spid="_x0000_s1224" type="#_x0000_t202" style="position:absolute;left:3803;top:26039;width:10827;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" fillcolor="white [3201]" stroked="f" strokeweight=".5pt">
                    <v:textbox>
                      <w:txbxContent>
                        <w:p w:rsidR="00C319FA" w:rsidRPr="003E6D74" w:rsidRDefault="00C319FA" w:rsidP="007F0F28">
                          <w:pPr>
                            <w:pStyle w:val="VIplotA"/>
                            <w:rPr>
                              <w:i/>
                              <w:iCs/>
                              <w:rPrChange w:id="817" w:author="Shlomo Sela" w:date="2018-08-28T15:29:00Z">
                                <w:rPr/>
                              </w:rPrChange>
                            </w:rPr>
                          </w:pPr>
                          <w:r w:rsidRPr="003E6D74">
                            <w:rPr>
                              <w:i/>
                              <w:iCs/>
                              <w:rPrChange w:id="818" w:author="Shlomo Sela" w:date="2018-08-28T15:29:00Z">
                                <w:rPr/>
                              </w:rPrChange>
                            </w:rPr>
                            <w:t>P. aeruginosa</w:t>
                          </w:r>
                        </w:p>
                      </w:txbxContent>
                    </v:textbox>
                  </v:shape>
                  <v:shape id="Picture 147" o:spid="_x0000_s1225" type="#_x0000_t75" style="position:absolute;left:25676;top:25962;width:23139;height:20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">
                    <v:imagedata r:id="rId74" o:title="" cropright="9330f"/>
                    <v:path arrowok="t"/>
                  </v:shape>
                  <v:shape id="Text Box 156" o:spid="_x0000_s1226" type="#_x0000_t202" style="position:absolute;left:29407;top:27352;width:10820;height:4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" fillcolor="white [3201]" stroked="f" strokeweight=".5pt">
                    <v:textbox>
                      <w:txbxContent>
                        <w:p w:rsidR="00C319FA" w:rsidRPr="00B6488F" w:rsidRDefault="00C319FA" w:rsidP="007F0F28">
                          <w:r>
                            <w:t>Heterotrophic Bacteria</w:t>
                          </w:r>
                        </w:p>
                        <w:p w:rsidR="00C319FA" w:rsidRPr="00B6488F" w:rsidRDefault="00C319FA" w:rsidP="007F0F28"/>
                      </w:txbxContent>
                    </v:textbox>
                  </v:shape>
                </v:group>
                <v:rect id="Rectangle 256" o:spid="_x0000_s1227" style="position:absolute;left:48577;top:27051;width:457;height:6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" fillcolor="white [3212]" strokecolor="white [3212]" strokeweight="1pt"/>
                <w10:wrap type="topAndBottom" anchorx="margin"/>
              </v:group>
            </w:pict>
          </mc:Fallback>
        </mc:AlternateContent>
      </w:r>
      <w:r w:rsidR="00F20701">
        <w:t>When the VI values of entire EEM, characteristic for the excitation wavelength range of 210-400 nm and the emission wavelength of 220-450 nm</w:t>
      </w:r>
      <w:r w:rsidR="003E6D74">
        <w:t>,</w:t>
      </w:r>
      <w:r w:rsidR="00F20701">
        <w:t xml:space="preserve"> were plotted (</w:t>
      </w:r>
      <w:r w:rsidR="00F20701">
        <w:fldChar w:fldCharType="begin"/>
      </w:r>
      <w:r w:rsidR="00F20701">
        <w:instrText xml:space="preserve"> REF _Ref520642350 \h </w:instrText>
      </w:r>
      <w:r w:rsidR="00F20701">
        <w:fldChar w:fldCharType="separate"/>
      </w:r>
      <w:r w:rsidR="00A77C98">
        <w:t xml:space="preserve">Figure </w:t>
      </w:r>
      <w:r w:rsidR="00A77C98">
        <w:rPr>
          <w:noProof/>
        </w:rPr>
        <w:t>19</w:t>
      </w:r>
      <w:r w:rsidR="00F20701">
        <w:fldChar w:fldCharType="end"/>
      </w:r>
      <w:r w:rsidR="00F20701">
        <w:t xml:space="preserve">), a difference between the spectral fingerprints </w:t>
      </w:r>
      <w:r w:rsidR="003E6D74">
        <w:t xml:space="preserve">of the different bacterial suspensions </w:t>
      </w:r>
      <w:r w:rsidR="00F20701">
        <w:t xml:space="preserve">could be observed. While most of the signal came from the proteinaceous fluorescence region (excitation wavelengths in the 220-230, 270-300 nm range, the emission in the 300-360 nm range, </w:t>
      </w:r>
      <w:r w:rsidR="00F20701">
        <w:rPr>
          <w:noProof/>
        </w:rPr>
        <w:t>(Yang et al., 2015)</w:t>
      </w:r>
      <w:r w:rsidR="00F20701">
        <w:t>, certain differences in this region</w:t>
      </w:r>
      <w:r w:rsidR="003E6D74">
        <w:t>,</w:t>
      </w:r>
      <w:r w:rsidR="00F20701">
        <w:t xml:space="preserve"> between the different bacteria</w:t>
      </w:r>
      <w:r w:rsidR="003E6D74">
        <w:t>,</w:t>
      </w:r>
      <w:r w:rsidR="00F20701">
        <w:t xml:space="preserve"> are visible. Furthermore, it appears that the scatter region</w:t>
      </w:r>
      <w:r w:rsidR="003E6D74">
        <w:t>,</w:t>
      </w:r>
      <w:r w:rsidR="00F20701">
        <w:t xml:space="preserve"> where the excitation and emission wavelengths do not differ more than by 10 nm of the map</w:t>
      </w:r>
      <w:r w:rsidR="003E6D74">
        <w:t>,</w:t>
      </w:r>
      <w:r w:rsidR="00F20701">
        <w:t xml:space="preserve"> is also of high importance to the model. </w:t>
      </w:r>
    </w:p>
    <w:p w:rsidR="003E6D74" w:rsidRDefault="003E6D74" w:rsidP="007F0F28">
      <w:pPr>
        <w:rPr>
          <w:ins w:id="819" w:author="Shlomo Sela" w:date="2018-08-28T15:29:00Z"/>
          <w:lang w:val="en-GB"/>
        </w:rPr>
      </w:pPr>
    </w:p>
    <w:p w:rsidR="00F20701" w:rsidRDefault="00F20701" w:rsidP="00F47CA6">
      <w:r>
        <w:rPr>
          <w:lang w:val="en-GB"/>
        </w:rPr>
        <w:t xml:space="preserve">It is </w:t>
      </w:r>
      <w:r w:rsidR="00F47CA6">
        <w:rPr>
          <w:lang w:val="en-GB"/>
        </w:rPr>
        <w:t xml:space="preserve">interesting </w:t>
      </w:r>
      <w:r>
        <w:rPr>
          <w:lang w:val="en-GB"/>
        </w:rPr>
        <w:t>to see the importance of the Rayleigh scatter region and the Raman scatter</w:t>
      </w:r>
      <w:r w:rsidR="003E6D74">
        <w:rPr>
          <w:lang w:val="en-GB"/>
        </w:rPr>
        <w:t>ing</w:t>
      </w:r>
      <w:r>
        <w:rPr>
          <w:lang w:val="en-GB"/>
        </w:rPr>
        <w:t xml:space="preserve"> of water</w:t>
      </w:r>
      <w:r w:rsidR="007F5476">
        <w:rPr>
          <w:lang w:val="en-GB"/>
        </w:rPr>
        <w:t xml:space="preserve"> </w:t>
      </w:r>
      <w:commentRangeStart w:id="820"/>
      <w:commentRangeStart w:id="821"/>
      <w:r>
        <w:rPr>
          <w:lang w:val="en-GB"/>
        </w:rPr>
        <w:t>for the</w:t>
      </w:r>
      <w:commentRangeEnd w:id="820"/>
      <w:r w:rsidR="003E6D74">
        <w:rPr>
          <w:rStyle w:val="CommentReference"/>
          <w:rFonts w:eastAsia="Calibri"/>
        </w:rPr>
        <w:commentReference w:id="820"/>
      </w:r>
      <w:commentRangeEnd w:id="821"/>
      <w:r w:rsidR="007845FA">
        <w:rPr>
          <w:rStyle w:val="CommentReference"/>
          <w:rFonts w:eastAsia="Calibri"/>
        </w:rPr>
        <w:commentReference w:id="821"/>
      </w:r>
      <w:r>
        <w:rPr>
          <w:lang w:val="en-GB"/>
        </w:rPr>
        <w:t xml:space="preserve"> quantification of bacteria. It appears that all </w:t>
      </w:r>
      <w:r w:rsidR="003E6D74">
        <w:rPr>
          <w:lang w:val="en-GB"/>
        </w:rPr>
        <w:t xml:space="preserve">bacteria </w:t>
      </w:r>
      <w:r>
        <w:rPr>
          <w:lang w:val="en-GB"/>
        </w:rPr>
        <w:t xml:space="preserve">have some effect on light scattering, both Raman (of water) and Rayleigh, which </w:t>
      </w:r>
      <w:r w:rsidR="00F47CA6">
        <w:rPr>
          <w:lang w:val="en-GB"/>
        </w:rPr>
        <w:t>i</w:t>
      </w:r>
      <w:r>
        <w:rPr>
          <w:lang w:val="en-GB"/>
        </w:rPr>
        <w:t>s surprising</w:t>
      </w:r>
      <w:r w:rsidR="003E6D74">
        <w:rPr>
          <w:lang w:val="en-GB"/>
        </w:rPr>
        <w:t>,</w:t>
      </w:r>
      <w:r>
        <w:rPr>
          <w:lang w:val="en-GB"/>
        </w:rPr>
        <w:t xml:space="preserve"> since Raman spectrometry </w:t>
      </w:r>
      <w:r w:rsidR="003E6D74">
        <w:rPr>
          <w:lang w:val="en-GB"/>
        </w:rPr>
        <w:t xml:space="preserve">itself was not </w:t>
      </w:r>
      <w:r w:rsidR="00F47CA6">
        <w:rPr>
          <w:lang w:val="en-GB"/>
        </w:rPr>
        <w:t>sensitive</w:t>
      </w:r>
      <w:r w:rsidR="003E6D74">
        <w:rPr>
          <w:lang w:val="en-GB"/>
        </w:rPr>
        <w:t xml:space="preserve"> </w:t>
      </w:r>
      <w:r w:rsidR="007845FA">
        <w:rPr>
          <w:lang w:val="en-GB"/>
        </w:rPr>
        <w:t>enough</w:t>
      </w:r>
      <w:r w:rsidR="00F47CA6">
        <w:rPr>
          <w:lang w:val="en-GB"/>
        </w:rPr>
        <w:t xml:space="preserve"> to detect these bacteria at concentrations of </w:t>
      </w:r>
      <w:r w:rsidR="007F5476" w:rsidRPr="007F5476">
        <w:rPr>
          <w:lang w:val="en-GB"/>
        </w:rPr>
        <w:t>10</w:t>
      </w:r>
      <w:r w:rsidR="007F5476">
        <w:rPr>
          <w:vertAlign w:val="superscript"/>
          <w:lang w:val="en-GB"/>
        </w:rPr>
        <w:t xml:space="preserve">5 </w:t>
      </w:r>
      <w:r w:rsidR="007F5476">
        <w:rPr>
          <w:lang w:val="en-GB"/>
        </w:rPr>
        <w:t>CFU/ml.</w:t>
      </w:r>
      <w:r>
        <w:rPr>
          <w:lang w:val="en-GB"/>
        </w:rPr>
        <w:t xml:space="preserve"> </w:t>
      </w:r>
    </w:p>
    <w:p w:rsidR="00E04597" w:rsidRDefault="00F20701" w:rsidP="00172B76">
      <w:r>
        <w:rPr>
          <w:lang w:val="en-GB"/>
        </w:rPr>
        <w:t xml:space="preserve">One explanation for </w:t>
      </w:r>
      <w:r w:rsidRPr="00172B76">
        <w:rPr>
          <w:highlight w:val="green"/>
          <w:lang w:val="en-GB"/>
          <w:rPrChange w:id="822" w:author="Shlomo Sela" w:date="2018-09-04T13:22:00Z">
            <w:rPr>
              <w:lang w:val="en-GB"/>
            </w:rPr>
          </w:rPrChange>
        </w:rPr>
        <w:t xml:space="preserve">this is that while the low-resolution Raman spectrum was measured with excitation by </w:t>
      </w:r>
      <w:r w:rsidR="00073A5D" w:rsidRPr="00172B76">
        <w:rPr>
          <w:highlight w:val="green"/>
          <w:lang w:val="en-GB"/>
          <w:rPrChange w:id="823" w:author="Shlomo Sela" w:date="2018-09-04T13:22:00Z">
            <w:rPr>
              <w:lang w:val="en-GB"/>
            </w:rPr>
          </w:rPrChange>
        </w:rPr>
        <w:t>near infrared</w:t>
      </w:r>
      <w:r w:rsidRPr="00172B76">
        <w:rPr>
          <w:highlight w:val="green"/>
          <w:lang w:val="en-GB"/>
          <w:rPrChange w:id="824" w:author="Shlomo Sela" w:date="2018-09-04T13:22:00Z">
            <w:rPr>
              <w:lang w:val="en-GB"/>
            </w:rPr>
          </w:rPrChange>
        </w:rPr>
        <w:t xml:space="preserve"> light (785 nm), the EEM were obtained using UV light (200-400 nm)</w:t>
      </w:r>
      <w:ins w:id="825" w:author="Shlomo Sela" w:date="2018-08-28T15:39:00Z">
        <w:r w:rsidR="002826A4" w:rsidRPr="00172B76">
          <w:rPr>
            <w:highlight w:val="green"/>
            <w:lang w:val="en-GB"/>
            <w:rPrChange w:id="826" w:author="Shlomo Sela" w:date="2018-09-04T13:22:00Z">
              <w:rPr>
                <w:lang w:val="en-GB"/>
              </w:rPr>
            </w:rPrChange>
          </w:rPr>
          <w:t>,</w:t>
        </w:r>
      </w:ins>
      <w:r w:rsidRPr="00172B76">
        <w:rPr>
          <w:highlight w:val="green"/>
          <w:lang w:val="en-GB"/>
          <w:rPrChange w:id="827" w:author="Shlomo Sela" w:date="2018-09-04T13:22:00Z">
            <w:rPr>
              <w:lang w:val="en-GB"/>
            </w:rPr>
          </w:rPrChange>
        </w:rPr>
        <w:t xml:space="preserve"> which has much higher energy levels.</w:t>
      </w:r>
      <w:del w:id="828" w:author="Shlomo Sela" w:date="2018-09-04T13:23:00Z">
        <w:r w:rsidRPr="00172B76" w:rsidDel="00172B76">
          <w:rPr>
            <w:highlight w:val="green"/>
            <w:lang w:val="en-GB"/>
            <w:rPrChange w:id="829" w:author="Shlomo Sela" w:date="2018-09-04T13:22:00Z">
              <w:rPr>
                <w:lang w:val="en-GB"/>
              </w:rPr>
            </w:rPrChange>
          </w:rPr>
          <w:delText xml:space="preserve"> </w:delText>
        </w:r>
        <w:commentRangeStart w:id="830"/>
        <w:commentRangeStart w:id="831"/>
        <w:r w:rsidRPr="00172B76" w:rsidDel="00172B76">
          <w:rPr>
            <w:highlight w:val="green"/>
            <w:lang w:val="en-GB"/>
            <w:rPrChange w:id="832" w:author="Shlomo Sela" w:date="2018-09-04T13:22:00Z">
              <w:rPr>
                <w:lang w:val="en-GB"/>
              </w:rPr>
            </w:rPrChange>
          </w:rPr>
          <w:delText>It is difficult to explain currently how chemical composition present in different bacterial cells may be resp</w:delText>
        </w:r>
        <w:r w:rsidRPr="00172B76" w:rsidDel="00172B76">
          <w:rPr>
            <w:highlight w:val="yellow"/>
            <w:lang w:val="en-GB"/>
            <w:rPrChange w:id="833" w:author="Shlomo Sela" w:date="2018-09-04T13:22:00Z">
              <w:rPr>
                <w:lang w:val="en-GB"/>
              </w:rPr>
            </w:rPrChange>
          </w:rPr>
          <w:delText>onsible for differen</w:delText>
        </w:r>
      </w:del>
      <w:del w:id="834" w:author="Shlomo Sela" w:date="2018-08-28T15:39:00Z">
        <w:r w:rsidRPr="00172B76" w:rsidDel="002826A4">
          <w:rPr>
            <w:highlight w:val="yellow"/>
            <w:lang w:val="en-GB"/>
            <w:rPrChange w:id="835" w:author="Shlomo Sela" w:date="2018-09-04T13:22:00Z">
              <w:rPr>
                <w:lang w:val="en-GB"/>
              </w:rPr>
            </w:rPrChange>
          </w:rPr>
          <w:delText>t</w:delText>
        </w:r>
      </w:del>
      <w:del w:id="836" w:author="Shlomo Sela" w:date="2018-09-04T13:23:00Z">
        <w:r w:rsidRPr="00172B76" w:rsidDel="00172B76">
          <w:rPr>
            <w:highlight w:val="yellow"/>
            <w:lang w:val="en-GB"/>
            <w:rPrChange w:id="837" w:author="Shlomo Sela" w:date="2018-09-04T13:22:00Z">
              <w:rPr>
                <w:lang w:val="en-GB"/>
              </w:rPr>
            </w:rPrChange>
          </w:rPr>
          <w:delText xml:space="preserve"> fluorescence spectra of species</w:delText>
        </w:r>
        <w:commentRangeEnd w:id="830"/>
        <w:r w:rsidR="002826A4" w:rsidRPr="00172B76" w:rsidDel="00172B76">
          <w:rPr>
            <w:rStyle w:val="CommentReference"/>
            <w:rFonts w:eastAsia="Calibri"/>
            <w:highlight w:val="yellow"/>
            <w:rPrChange w:id="838" w:author="Shlomo Sela" w:date="2018-09-04T13:22:00Z">
              <w:rPr>
                <w:rStyle w:val="CommentReference"/>
                <w:rFonts w:eastAsia="Calibri"/>
              </w:rPr>
            </w:rPrChange>
          </w:rPr>
          <w:commentReference w:id="830"/>
        </w:r>
        <w:commentRangeEnd w:id="831"/>
        <w:r w:rsidR="007F5476" w:rsidRPr="00172B76" w:rsidDel="00172B76">
          <w:rPr>
            <w:rStyle w:val="CommentReference"/>
            <w:rFonts w:eastAsia="Calibri"/>
            <w:highlight w:val="yellow"/>
            <w:rPrChange w:id="839" w:author="Shlomo Sela" w:date="2018-09-04T13:22:00Z">
              <w:rPr>
                <w:rStyle w:val="CommentReference"/>
                <w:rFonts w:eastAsia="Calibri"/>
              </w:rPr>
            </w:rPrChange>
          </w:rPr>
          <w:commentReference w:id="831"/>
        </w:r>
      </w:del>
      <w:r>
        <w:rPr>
          <w:lang w:val="en-GB"/>
        </w:rPr>
        <w:t xml:space="preserve">. It is clear that </w:t>
      </w:r>
      <w:r w:rsidRPr="00A35BB3">
        <w:rPr>
          <w:lang w:val="en-GB"/>
        </w:rPr>
        <w:t xml:space="preserve">proteinaceous </w:t>
      </w:r>
      <w:r>
        <w:rPr>
          <w:lang w:val="en-GB"/>
        </w:rPr>
        <w:t>substances demonstrating tryptophan-like fluorescence form a large part of the spectral fingerprint</w:t>
      </w:r>
      <w:ins w:id="840" w:author="עטרה בקל" w:date="2018-09-03T12:41:00Z">
        <w:r w:rsidR="007F5476">
          <w:rPr>
            <w:lang w:val="en-GB"/>
          </w:rPr>
          <w:t>.</w:t>
        </w:r>
      </w:ins>
      <w:del w:id="841" w:author="עטרה בקל" w:date="2018-09-03T12:41:00Z">
        <w:r w:rsidDel="007F5476">
          <w:rPr>
            <w:lang w:val="en-GB"/>
          </w:rPr>
          <w:delText>,</w:delText>
        </w:r>
      </w:del>
      <w:r>
        <w:rPr>
          <w:lang w:val="en-GB"/>
        </w:rPr>
        <w:t xml:space="preserve"> </w:t>
      </w:r>
      <w:del w:id="842" w:author="עטרה בקל" w:date="2018-09-03T12:42:00Z">
        <w:r w:rsidDel="007F5476">
          <w:rPr>
            <w:lang w:val="en-GB"/>
          </w:rPr>
          <w:delText xml:space="preserve">but </w:delText>
        </w:r>
      </w:del>
      <w:ins w:id="843" w:author="עטרה בקל" w:date="2018-09-03T12:42:00Z">
        <w:r w:rsidR="007F5476">
          <w:rPr>
            <w:lang w:val="en-GB"/>
          </w:rPr>
          <w:t xml:space="preserve">These proteinaceous substances </w:t>
        </w:r>
      </w:ins>
      <w:commentRangeStart w:id="844"/>
      <w:del w:id="845" w:author="עטרה בקל" w:date="2018-09-03T12:42:00Z">
        <w:r w:rsidDel="007F5476">
          <w:rPr>
            <w:lang w:val="en-GB"/>
          </w:rPr>
          <w:delText xml:space="preserve">they </w:delText>
        </w:r>
      </w:del>
      <w:commentRangeEnd w:id="844"/>
      <w:r w:rsidR="0093121F">
        <w:rPr>
          <w:rStyle w:val="CommentReference"/>
          <w:rFonts w:eastAsia="Calibri"/>
        </w:rPr>
        <w:commentReference w:id="844"/>
      </w:r>
      <w:r>
        <w:rPr>
          <w:lang w:val="en-GB"/>
        </w:rPr>
        <w:t xml:space="preserve">may represent entire cells, live or dead, cell wall components or dissolved proteins and </w:t>
      </w:r>
      <w:r w:rsidR="00073A5D">
        <w:rPr>
          <w:lang w:val="en-GB"/>
        </w:rPr>
        <w:t>peptides that</w:t>
      </w:r>
      <w:r>
        <w:rPr>
          <w:lang w:val="en-GB"/>
        </w:rPr>
        <w:t xml:space="preserve"> were excreted by the bacteria. Further studies are needed to elucidate the </w:t>
      </w:r>
      <w:r w:rsidR="0093121F">
        <w:rPr>
          <w:lang w:val="en-GB"/>
        </w:rPr>
        <w:t xml:space="preserve">range of </w:t>
      </w:r>
      <w:r>
        <w:rPr>
          <w:lang w:val="en-GB"/>
        </w:rPr>
        <w:t xml:space="preserve">chemical components </w:t>
      </w:r>
      <w:r w:rsidR="0093121F">
        <w:rPr>
          <w:lang w:val="en-GB"/>
        </w:rPr>
        <w:t xml:space="preserve">that determine </w:t>
      </w:r>
      <w:r>
        <w:rPr>
          <w:lang w:val="en-GB"/>
        </w:rPr>
        <w:t>the observed fluorescence fingerprints. It is clear</w:t>
      </w:r>
      <w:r w:rsidR="0093121F">
        <w:rPr>
          <w:lang w:val="en-GB"/>
        </w:rPr>
        <w:t>,</w:t>
      </w:r>
      <w:r>
        <w:rPr>
          <w:lang w:val="en-GB"/>
        </w:rPr>
        <w:t xml:space="preserve"> however</w:t>
      </w:r>
      <w:r w:rsidR="0093121F">
        <w:rPr>
          <w:lang w:val="en-GB"/>
        </w:rPr>
        <w:t>,</w:t>
      </w:r>
      <w:r>
        <w:rPr>
          <w:lang w:val="en-GB"/>
        </w:rPr>
        <w:t xml:space="preserve"> that </w:t>
      </w:r>
      <w:r w:rsidR="0093121F">
        <w:rPr>
          <w:lang w:val="en-GB"/>
        </w:rPr>
        <w:t xml:space="preserve">the </w:t>
      </w:r>
      <w:r>
        <w:rPr>
          <w:lang w:val="en-GB"/>
        </w:rPr>
        <w:t>intensity of these fingerprints correlates with the concentration of bacteria.</w:t>
      </w:r>
      <w:bookmarkStart w:id="846" w:name="_Toc520220780"/>
      <w:bookmarkStart w:id="847" w:name="_Toc520664329"/>
    </w:p>
    <w:p w:rsidR="00F20701" w:rsidRPr="00E04597" w:rsidRDefault="00F20701" w:rsidP="00F8012F">
      <w:pPr>
        <w:pStyle w:val="Heading3"/>
        <w:rPr>
          <w:lang w:val="en-GB"/>
        </w:rPr>
      </w:pPr>
      <w:bookmarkStart w:id="848" w:name="_Toc522802751"/>
      <w:r w:rsidRPr="00900BF8">
        <w:t xml:space="preserve">Differentiation between </w:t>
      </w:r>
      <w:r w:rsidR="00F8012F">
        <w:t>bacterial</w:t>
      </w:r>
      <w:r w:rsidR="007F5476">
        <w:t xml:space="preserve"> </w:t>
      </w:r>
      <w:r w:rsidRPr="00900BF8">
        <w:t>species</w:t>
      </w:r>
      <w:bookmarkEnd w:id="846"/>
      <w:bookmarkEnd w:id="847"/>
      <w:bookmarkEnd w:id="848"/>
    </w:p>
    <w:p w:rsidR="00F20701" w:rsidRDefault="00F20701" w:rsidP="00F8012F">
      <w:r>
        <w:t>In order to examine the ability of</w:t>
      </w:r>
      <w:r w:rsidR="007F5476">
        <w:t xml:space="preserve"> fluorescence</w:t>
      </w:r>
      <w:r>
        <w:t xml:space="preserve"> </w:t>
      </w:r>
      <w:r w:rsidR="00F8012F">
        <w:t>spectroscopy coupled with mode</w:t>
      </w:r>
      <w:r w:rsidR="007F5476">
        <w:t>l</w:t>
      </w:r>
      <w:r w:rsidR="00F8012F">
        <w:t>ling</w:t>
      </w:r>
      <w:r>
        <w:t xml:space="preserve"> to differentiate bacterial species, samples were divided into 4 categories: </w:t>
      </w:r>
    </w:p>
    <w:p w:rsidR="00F20701" w:rsidRDefault="00F20701" w:rsidP="007F0F28">
      <w:pPr>
        <w:pStyle w:val="ListParagraph"/>
        <w:numPr>
          <w:ilvl w:val="0"/>
          <w:numId w:val="27"/>
        </w:numPr>
      </w:pPr>
      <w:r>
        <w:rPr>
          <w:i/>
          <w:iCs/>
        </w:rPr>
        <w:t>E. coli</w:t>
      </w:r>
      <w:r>
        <w:t xml:space="preserve"> &gt;10</w:t>
      </w:r>
      <w:r>
        <w:rPr>
          <w:vertAlign w:val="superscript"/>
        </w:rPr>
        <w:t>4</w:t>
      </w:r>
      <w:r>
        <w:t xml:space="preserve"> CFU/ml</w:t>
      </w:r>
    </w:p>
    <w:p w:rsidR="00F20701" w:rsidRPr="004102A6" w:rsidRDefault="00F20701" w:rsidP="007F0F28">
      <w:pPr>
        <w:pStyle w:val="ListParagraph"/>
        <w:numPr>
          <w:ilvl w:val="0"/>
          <w:numId w:val="27"/>
        </w:numPr>
      </w:pPr>
      <w:r w:rsidRPr="007F5476">
        <w:rPr>
          <w:i/>
          <w:iCs/>
        </w:rPr>
        <w:t>B. subtilis</w:t>
      </w:r>
      <w:r>
        <w:t xml:space="preserve"> &gt; 10</w:t>
      </w:r>
      <w:r>
        <w:rPr>
          <w:vertAlign w:val="superscript"/>
        </w:rPr>
        <w:t>4</w:t>
      </w:r>
      <w:r>
        <w:t xml:space="preserve"> CFU/ml </w:t>
      </w:r>
    </w:p>
    <w:p w:rsidR="00F20701" w:rsidRDefault="00F20701" w:rsidP="007F0F28">
      <w:pPr>
        <w:pStyle w:val="ListParagraph"/>
        <w:numPr>
          <w:ilvl w:val="0"/>
          <w:numId w:val="27"/>
        </w:numPr>
      </w:pPr>
      <w:r w:rsidRPr="007F5476">
        <w:rPr>
          <w:i/>
          <w:iCs/>
        </w:rPr>
        <w:t>P. aeruginosa</w:t>
      </w:r>
      <w:r>
        <w:t xml:space="preserve"> &gt; 10</w:t>
      </w:r>
      <w:r>
        <w:rPr>
          <w:vertAlign w:val="superscript"/>
        </w:rPr>
        <w:t>4</w:t>
      </w:r>
      <w:r>
        <w:t xml:space="preserve"> CFU/ml </w:t>
      </w:r>
    </w:p>
    <w:p w:rsidR="00F20701" w:rsidRDefault="00F20701" w:rsidP="007F0F28">
      <w:pPr>
        <w:pStyle w:val="ListParagraph"/>
        <w:numPr>
          <w:ilvl w:val="0"/>
          <w:numId w:val="27"/>
        </w:numPr>
      </w:pPr>
      <w:r>
        <w:t xml:space="preserve">All samples at </w:t>
      </w:r>
      <w:r>
        <w:rPr>
          <w:rFonts w:ascii="Arial" w:hAnsi="Arial" w:cs="Arial"/>
        </w:rPr>
        <w:t>≤</w:t>
      </w:r>
      <w:r>
        <w:t xml:space="preserve">1 CFU/ml – classified as </w:t>
      </w:r>
      <w:ins w:id="849" w:author="Shlomo Sela" w:date="2018-08-28T15:54:00Z">
        <w:r w:rsidR="00F8012F">
          <w:t>'</w:t>
        </w:r>
      </w:ins>
      <w:del w:id="850" w:author="Shlomo Sela" w:date="2018-08-28T15:54:00Z">
        <w:r w:rsidDel="00F8012F">
          <w:delText>"</w:delText>
        </w:r>
      </w:del>
      <w:r>
        <w:t>water</w:t>
      </w:r>
      <w:ins w:id="851" w:author="Shlomo Sela" w:date="2018-08-28T15:54:00Z">
        <w:r w:rsidR="00F8012F">
          <w:t>'</w:t>
        </w:r>
      </w:ins>
      <w:del w:id="852" w:author="Shlomo Sela" w:date="2018-08-28T15:54:00Z">
        <w:r w:rsidDel="00F8012F">
          <w:delText>"</w:delText>
        </w:r>
      </w:del>
    </w:p>
    <w:p w:rsidR="00F20701" w:rsidRPr="001030B6" w:rsidRDefault="00F20701" w:rsidP="00F8012F">
      <w:r>
        <w:t xml:space="preserve">A PLS-DA model was calculated, in an attempt to classify these samples correctly, with the same training-validation ratio of 6:4. </w:t>
      </w:r>
      <w:r>
        <w:fldChar w:fldCharType="begin"/>
      </w:r>
      <w:r>
        <w:instrText xml:space="preserve"> REF _Ref520643048 \h  \* MERGEFORMAT </w:instrText>
      </w:r>
      <w:r>
        <w:fldChar w:fldCharType="separate"/>
      </w:r>
      <w:r w:rsidR="00A77C98">
        <w:t xml:space="preserve">Table </w:t>
      </w:r>
      <w:r w:rsidR="00A77C98">
        <w:rPr>
          <w:noProof/>
        </w:rPr>
        <w:t>8</w:t>
      </w:r>
      <w:r>
        <w:fldChar w:fldCharType="end"/>
      </w:r>
      <w:r>
        <w:t xml:space="preserve"> illustrates the model's ability to differentiate between </w:t>
      </w:r>
      <w:r>
        <w:rPr>
          <w:i/>
          <w:iCs/>
        </w:rPr>
        <w:t>E. coli</w:t>
      </w:r>
      <w:r>
        <w:t xml:space="preserve">, </w:t>
      </w:r>
      <w:r>
        <w:rPr>
          <w:i/>
          <w:iCs/>
        </w:rPr>
        <w:t>B. subtilis</w:t>
      </w:r>
      <w:r>
        <w:t xml:space="preserve"> and </w:t>
      </w:r>
      <w:r>
        <w:rPr>
          <w:i/>
          <w:iCs/>
        </w:rPr>
        <w:t>P. aeruginosa</w:t>
      </w:r>
      <w:r w:rsidR="00073A5D">
        <w:t>.</w:t>
      </w:r>
      <w:r>
        <w:t xml:space="preserve"> </w:t>
      </w:r>
      <w:r w:rsidR="00073A5D">
        <w:t>However</w:t>
      </w:r>
      <w:r>
        <w:t xml:space="preserve">, the differentiation between </w:t>
      </w:r>
      <w:r>
        <w:rPr>
          <w:i/>
          <w:iCs/>
        </w:rPr>
        <w:t xml:space="preserve">P. aeruginosa </w:t>
      </w:r>
      <w:r>
        <w:t xml:space="preserve">and water </w:t>
      </w:r>
      <w:r w:rsidR="00200E4B">
        <w:t xml:space="preserve">alone </w:t>
      </w:r>
      <w:r>
        <w:t>is weak. This model has substantial agreement according to its Cohen's kappa coefficient of 0.78; which means it can correctly classify most of the samples.</w:t>
      </w:r>
    </w:p>
    <w:p w:rsidR="00F20701" w:rsidRPr="009811A9" w:rsidRDefault="00F20701" w:rsidP="001F0186">
      <w:pPr>
        <w:pStyle w:val="Caption"/>
      </w:pPr>
      <w:bookmarkStart w:id="853" w:name="_Ref520643048"/>
      <w:bookmarkStart w:id="854" w:name="_Toc520445484"/>
      <w:r w:rsidRPr="001F0186">
        <w:t xml:space="preserve">Table </w:t>
      </w:r>
      <w:r w:rsidRPr="001F0186">
        <w:rPr>
          <w:noProof/>
        </w:rPr>
        <w:fldChar w:fldCharType="begin"/>
      </w:r>
      <w:r w:rsidRPr="007F5476">
        <w:rPr>
          <w:noProof/>
        </w:rPr>
        <w:instrText xml:space="preserve"> SEQ Table \* ARABIC </w:instrText>
      </w:r>
      <w:r w:rsidRPr="001F0186">
        <w:rPr>
          <w:noProof/>
        </w:rPr>
        <w:fldChar w:fldCharType="separate"/>
      </w:r>
      <w:r w:rsidR="00E31A16" w:rsidRPr="001F0186">
        <w:rPr>
          <w:noProof/>
        </w:rPr>
        <w:t>8</w:t>
      </w:r>
      <w:r w:rsidRPr="001F0186">
        <w:rPr>
          <w:noProof/>
        </w:rPr>
        <w:fldChar w:fldCharType="end"/>
      </w:r>
      <w:bookmarkEnd w:id="853"/>
      <w:r w:rsidRPr="001F0186">
        <w:t>. Confusion matrix of classification of microbes by PLS-DA, based on entire EEMs, at concentrations &gt;10</w:t>
      </w:r>
      <w:r w:rsidRPr="001F0186">
        <w:rPr>
          <w:vertAlign w:val="superscript"/>
        </w:rPr>
        <w:t>4</w:t>
      </w:r>
      <w:r w:rsidRPr="001F0186">
        <w:t xml:space="preserve"> CFU/ml. Only validation set is displayed. K=0.78</w:t>
      </w:r>
      <w:bookmarkEnd w:id="854"/>
    </w:p>
    <w:tbl>
      <w:tblPr>
        <w:tblStyle w:val="TableGrid"/>
        <w:tblW w:w="7196" w:type="dxa"/>
        <w:tblLayout w:type="fixed"/>
        <w:tblLook w:val="04A0" w:firstRow="1" w:lastRow="0" w:firstColumn="1" w:lastColumn="0" w:noHBand="0" w:noVBand="1"/>
      </w:tblPr>
      <w:tblGrid>
        <w:gridCol w:w="421"/>
        <w:gridCol w:w="1505"/>
        <w:gridCol w:w="1174"/>
        <w:gridCol w:w="844"/>
        <w:gridCol w:w="1540"/>
        <w:gridCol w:w="899"/>
        <w:gridCol w:w="780"/>
        <w:gridCol w:w="33"/>
      </w:tblGrid>
      <w:tr w:rsidR="00F20701" w:rsidTr="007F0F28">
        <w:tc>
          <w:tcPr>
            <w:tcW w:w="421" w:type="dxa"/>
            <w:shd w:val="clear" w:color="auto" w:fill="E7E6E6" w:themeFill="background2"/>
            <w:vAlign w:val="center"/>
          </w:tcPr>
          <w:p w:rsidR="00F20701" w:rsidRDefault="00F20701" w:rsidP="007F0F28"/>
        </w:tc>
        <w:tc>
          <w:tcPr>
            <w:tcW w:w="6775" w:type="dxa"/>
            <w:gridSpan w:val="7"/>
            <w:shd w:val="clear" w:color="auto" w:fill="E7E6E6" w:themeFill="background2"/>
          </w:tcPr>
          <w:p w:rsidR="00F20701" w:rsidRPr="0040652C" w:rsidRDefault="00F20701" w:rsidP="007F0F28">
            <w:r w:rsidRPr="0040652C">
              <w:t>Prediction</w:t>
            </w:r>
          </w:p>
        </w:tc>
      </w:tr>
      <w:tr w:rsidR="00F20701" w:rsidTr="007F0F28">
        <w:trPr>
          <w:gridAfter w:val="1"/>
          <w:wAfter w:w="33" w:type="dxa"/>
        </w:trPr>
        <w:tc>
          <w:tcPr>
            <w:tcW w:w="421" w:type="dxa"/>
            <w:vMerge w:val="restart"/>
            <w:shd w:val="clear" w:color="auto" w:fill="E7E6E6" w:themeFill="background2"/>
            <w:textDirection w:val="tbRl"/>
          </w:tcPr>
          <w:p w:rsidR="00F20701" w:rsidRPr="0040652C" w:rsidRDefault="00F20701" w:rsidP="007F0F28">
            <w:pPr>
              <w:jc w:val="center"/>
            </w:pPr>
            <w:r w:rsidRPr="0040652C">
              <w:t>Actual</w:t>
            </w:r>
          </w:p>
        </w:tc>
        <w:tc>
          <w:tcPr>
            <w:tcW w:w="1505" w:type="dxa"/>
            <w:vAlign w:val="center"/>
          </w:tcPr>
          <w:p w:rsidR="00F20701" w:rsidRDefault="00F20701" w:rsidP="007F0F28"/>
        </w:tc>
        <w:tc>
          <w:tcPr>
            <w:tcW w:w="1174" w:type="dxa"/>
            <w:vAlign w:val="center"/>
          </w:tcPr>
          <w:p w:rsidR="00F20701" w:rsidRPr="007F5476" w:rsidRDefault="00F20701" w:rsidP="007F0F28">
            <w:pPr>
              <w:rPr>
                <w:i/>
                <w:iCs/>
              </w:rPr>
            </w:pPr>
            <w:r w:rsidRPr="007F5476">
              <w:rPr>
                <w:i/>
                <w:iCs/>
              </w:rPr>
              <w:t>B. subtilis</w:t>
            </w:r>
          </w:p>
        </w:tc>
        <w:tc>
          <w:tcPr>
            <w:tcW w:w="844" w:type="dxa"/>
            <w:vAlign w:val="center"/>
          </w:tcPr>
          <w:p w:rsidR="00F20701" w:rsidRPr="007F5476" w:rsidRDefault="00F20701" w:rsidP="007F0F28">
            <w:pPr>
              <w:rPr>
                <w:i/>
                <w:iCs/>
              </w:rPr>
            </w:pPr>
            <w:r w:rsidRPr="007F5476">
              <w:rPr>
                <w:i/>
                <w:iCs/>
              </w:rPr>
              <w:t>E. coli</w:t>
            </w:r>
          </w:p>
        </w:tc>
        <w:tc>
          <w:tcPr>
            <w:tcW w:w="1540" w:type="dxa"/>
          </w:tcPr>
          <w:p w:rsidR="00F20701" w:rsidRPr="007F5476" w:rsidRDefault="00F20701" w:rsidP="007F0F28">
            <w:pPr>
              <w:rPr>
                <w:i/>
                <w:iCs/>
              </w:rPr>
            </w:pPr>
            <w:r w:rsidRPr="007F5476">
              <w:rPr>
                <w:i/>
                <w:iCs/>
              </w:rPr>
              <w:t>P. aeruginosa</w:t>
            </w:r>
          </w:p>
        </w:tc>
        <w:tc>
          <w:tcPr>
            <w:tcW w:w="899" w:type="dxa"/>
          </w:tcPr>
          <w:p w:rsidR="00F20701" w:rsidRPr="00FC080C" w:rsidRDefault="00F20701" w:rsidP="007F0F28">
            <w:r w:rsidRPr="00FC080C">
              <w:t>Water</w:t>
            </w:r>
          </w:p>
        </w:tc>
        <w:tc>
          <w:tcPr>
            <w:tcW w:w="780" w:type="dxa"/>
            <w:vAlign w:val="center"/>
          </w:tcPr>
          <w:p w:rsidR="00F20701" w:rsidRPr="00FC080C" w:rsidRDefault="00F20701" w:rsidP="007F0F28">
            <w:r w:rsidRPr="00FC080C">
              <w:t>Total</w:t>
            </w:r>
          </w:p>
        </w:tc>
      </w:tr>
      <w:tr w:rsidR="00F20701" w:rsidTr="007F0F28">
        <w:trPr>
          <w:gridAfter w:val="1"/>
          <w:wAfter w:w="33" w:type="dxa"/>
        </w:trPr>
        <w:tc>
          <w:tcPr>
            <w:tcW w:w="421" w:type="dxa"/>
            <w:vMerge/>
            <w:shd w:val="clear" w:color="auto" w:fill="E7E6E6" w:themeFill="background2"/>
            <w:vAlign w:val="center"/>
          </w:tcPr>
          <w:p w:rsidR="00F20701" w:rsidRDefault="00F20701" w:rsidP="007F0F28"/>
        </w:tc>
        <w:tc>
          <w:tcPr>
            <w:tcW w:w="1505" w:type="dxa"/>
            <w:vAlign w:val="center"/>
          </w:tcPr>
          <w:p w:rsidR="00F20701" w:rsidRPr="007F5476" w:rsidRDefault="00F20701" w:rsidP="007F0F28">
            <w:pPr>
              <w:rPr>
                <w:i/>
                <w:iCs/>
              </w:rPr>
            </w:pPr>
            <w:r w:rsidRPr="007F5476">
              <w:rPr>
                <w:i/>
                <w:iCs/>
              </w:rPr>
              <w:t>B. subtilis</w:t>
            </w:r>
          </w:p>
        </w:tc>
        <w:tc>
          <w:tcPr>
            <w:tcW w:w="1174" w:type="dxa"/>
            <w:shd w:val="clear" w:color="auto" w:fill="E7E6E6" w:themeFill="background2"/>
            <w:vAlign w:val="center"/>
          </w:tcPr>
          <w:p w:rsidR="00F20701" w:rsidRDefault="00F20701" w:rsidP="007F0F28">
            <w:r>
              <w:t>8</w:t>
            </w:r>
          </w:p>
        </w:tc>
        <w:tc>
          <w:tcPr>
            <w:tcW w:w="844" w:type="dxa"/>
            <w:vAlign w:val="center"/>
          </w:tcPr>
          <w:p w:rsidR="00F20701" w:rsidRDefault="00F20701" w:rsidP="007F0F28">
            <w:r>
              <w:t>0</w:t>
            </w:r>
          </w:p>
        </w:tc>
        <w:tc>
          <w:tcPr>
            <w:tcW w:w="1540" w:type="dxa"/>
          </w:tcPr>
          <w:p w:rsidR="00F20701" w:rsidRDefault="00F20701" w:rsidP="007F0F28">
            <w:r>
              <w:t>0</w:t>
            </w:r>
          </w:p>
        </w:tc>
        <w:tc>
          <w:tcPr>
            <w:tcW w:w="899" w:type="dxa"/>
          </w:tcPr>
          <w:p w:rsidR="00F20701" w:rsidRDefault="00F20701" w:rsidP="007F0F28">
            <w:r>
              <w:t>0</w:t>
            </w:r>
          </w:p>
        </w:tc>
        <w:tc>
          <w:tcPr>
            <w:tcW w:w="780" w:type="dxa"/>
            <w:vAlign w:val="center"/>
          </w:tcPr>
          <w:p w:rsidR="00F20701" w:rsidRDefault="00F20701" w:rsidP="007F0F28">
            <w:r>
              <w:t>8</w:t>
            </w:r>
          </w:p>
        </w:tc>
      </w:tr>
      <w:tr w:rsidR="00F20701" w:rsidTr="007F0F28">
        <w:trPr>
          <w:gridAfter w:val="1"/>
          <w:wAfter w:w="33" w:type="dxa"/>
        </w:trPr>
        <w:tc>
          <w:tcPr>
            <w:tcW w:w="421" w:type="dxa"/>
            <w:vMerge/>
            <w:shd w:val="clear" w:color="auto" w:fill="E7E6E6" w:themeFill="background2"/>
            <w:vAlign w:val="center"/>
          </w:tcPr>
          <w:p w:rsidR="00F20701" w:rsidRDefault="00F20701" w:rsidP="007F0F28"/>
        </w:tc>
        <w:tc>
          <w:tcPr>
            <w:tcW w:w="1505" w:type="dxa"/>
            <w:vAlign w:val="center"/>
          </w:tcPr>
          <w:p w:rsidR="00F20701" w:rsidRPr="007F5476" w:rsidRDefault="00F20701" w:rsidP="007F0F28">
            <w:pPr>
              <w:rPr>
                <w:i/>
                <w:iCs/>
              </w:rPr>
            </w:pPr>
            <w:r w:rsidRPr="007F5476">
              <w:rPr>
                <w:i/>
                <w:iCs/>
              </w:rPr>
              <w:t>E. coli</w:t>
            </w:r>
          </w:p>
        </w:tc>
        <w:tc>
          <w:tcPr>
            <w:tcW w:w="1174" w:type="dxa"/>
            <w:vAlign w:val="center"/>
          </w:tcPr>
          <w:p w:rsidR="00F20701" w:rsidRDefault="00F20701" w:rsidP="007F0F28">
            <w:r>
              <w:t>0</w:t>
            </w:r>
          </w:p>
        </w:tc>
        <w:tc>
          <w:tcPr>
            <w:tcW w:w="844" w:type="dxa"/>
            <w:shd w:val="clear" w:color="auto" w:fill="E7E6E6" w:themeFill="background2"/>
            <w:vAlign w:val="center"/>
          </w:tcPr>
          <w:p w:rsidR="00F20701" w:rsidRDefault="00F20701" w:rsidP="007F0F28">
            <w:r>
              <w:t>8</w:t>
            </w:r>
          </w:p>
        </w:tc>
        <w:tc>
          <w:tcPr>
            <w:tcW w:w="1540" w:type="dxa"/>
          </w:tcPr>
          <w:p w:rsidR="00F20701" w:rsidRDefault="00F20701" w:rsidP="007F0F28">
            <w:r>
              <w:t>0</w:t>
            </w:r>
          </w:p>
        </w:tc>
        <w:tc>
          <w:tcPr>
            <w:tcW w:w="899" w:type="dxa"/>
          </w:tcPr>
          <w:p w:rsidR="00F20701" w:rsidRDefault="00F20701" w:rsidP="007F0F28">
            <w:r>
              <w:t>1</w:t>
            </w:r>
          </w:p>
        </w:tc>
        <w:tc>
          <w:tcPr>
            <w:tcW w:w="780" w:type="dxa"/>
            <w:vAlign w:val="center"/>
          </w:tcPr>
          <w:p w:rsidR="00F20701" w:rsidRDefault="00F20701" w:rsidP="007F0F28">
            <w:r>
              <w:t>9</w:t>
            </w:r>
          </w:p>
        </w:tc>
      </w:tr>
      <w:tr w:rsidR="00F20701" w:rsidTr="007F0F28">
        <w:trPr>
          <w:gridAfter w:val="1"/>
          <w:wAfter w:w="33" w:type="dxa"/>
        </w:trPr>
        <w:tc>
          <w:tcPr>
            <w:tcW w:w="421" w:type="dxa"/>
            <w:vMerge/>
            <w:shd w:val="clear" w:color="auto" w:fill="E7E6E6" w:themeFill="background2"/>
            <w:vAlign w:val="center"/>
          </w:tcPr>
          <w:p w:rsidR="00F20701" w:rsidRDefault="00F20701" w:rsidP="007F0F28"/>
        </w:tc>
        <w:tc>
          <w:tcPr>
            <w:tcW w:w="1505" w:type="dxa"/>
          </w:tcPr>
          <w:p w:rsidR="00F20701" w:rsidRPr="007F5476" w:rsidRDefault="00F20701" w:rsidP="007F0F28">
            <w:pPr>
              <w:rPr>
                <w:i/>
                <w:iCs/>
              </w:rPr>
            </w:pPr>
            <w:r w:rsidRPr="007F5476">
              <w:rPr>
                <w:i/>
                <w:iCs/>
              </w:rPr>
              <w:t>P. aeruginosa</w:t>
            </w:r>
          </w:p>
        </w:tc>
        <w:tc>
          <w:tcPr>
            <w:tcW w:w="1174" w:type="dxa"/>
            <w:vAlign w:val="center"/>
          </w:tcPr>
          <w:p w:rsidR="00F20701" w:rsidRDefault="00F20701" w:rsidP="007F0F28">
            <w:r>
              <w:t>0</w:t>
            </w:r>
          </w:p>
        </w:tc>
        <w:tc>
          <w:tcPr>
            <w:tcW w:w="844" w:type="dxa"/>
            <w:vAlign w:val="center"/>
          </w:tcPr>
          <w:p w:rsidR="00F20701" w:rsidRDefault="00F20701" w:rsidP="007F0F28">
            <w:r>
              <w:t>0</w:t>
            </w:r>
          </w:p>
        </w:tc>
        <w:tc>
          <w:tcPr>
            <w:tcW w:w="1540" w:type="dxa"/>
            <w:shd w:val="clear" w:color="auto" w:fill="E7E6E6" w:themeFill="background2"/>
          </w:tcPr>
          <w:p w:rsidR="00F20701" w:rsidRDefault="00F20701" w:rsidP="007F0F28">
            <w:r>
              <w:t>5</w:t>
            </w:r>
          </w:p>
        </w:tc>
        <w:tc>
          <w:tcPr>
            <w:tcW w:w="899" w:type="dxa"/>
          </w:tcPr>
          <w:p w:rsidR="00F20701" w:rsidRDefault="00F20701" w:rsidP="007F0F28">
            <w:r>
              <w:t>7</w:t>
            </w:r>
          </w:p>
        </w:tc>
        <w:tc>
          <w:tcPr>
            <w:tcW w:w="780" w:type="dxa"/>
            <w:vAlign w:val="center"/>
          </w:tcPr>
          <w:p w:rsidR="00F20701" w:rsidRDefault="00F20701" w:rsidP="007F0F28">
            <w:r>
              <w:t>12</w:t>
            </w:r>
          </w:p>
        </w:tc>
      </w:tr>
      <w:tr w:rsidR="00F20701" w:rsidTr="007F0F28">
        <w:trPr>
          <w:gridAfter w:val="1"/>
          <w:wAfter w:w="33" w:type="dxa"/>
        </w:trPr>
        <w:tc>
          <w:tcPr>
            <w:tcW w:w="421" w:type="dxa"/>
            <w:vMerge/>
            <w:shd w:val="clear" w:color="auto" w:fill="E7E6E6" w:themeFill="background2"/>
            <w:vAlign w:val="center"/>
          </w:tcPr>
          <w:p w:rsidR="00F20701" w:rsidRDefault="00F20701" w:rsidP="007F0F28"/>
        </w:tc>
        <w:tc>
          <w:tcPr>
            <w:tcW w:w="1505" w:type="dxa"/>
          </w:tcPr>
          <w:p w:rsidR="00F20701" w:rsidRPr="00FC080C" w:rsidRDefault="00F20701" w:rsidP="007F0F28">
            <w:r w:rsidRPr="00FC080C">
              <w:t>Water</w:t>
            </w:r>
          </w:p>
        </w:tc>
        <w:tc>
          <w:tcPr>
            <w:tcW w:w="1174" w:type="dxa"/>
            <w:vAlign w:val="center"/>
          </w:tcPr>
          <w:p w:rsidR="00F20701" w:rsidRDefault="00F20701" w:rsidP="007F0F28">
            <w:r>
              <w:t>0</w:t>
            </w:r>
          </w:p>
        </w:tc>
        <w:tc>
          <w:tcPr>
            <w:tcW w:w="844" w:type="dxa"/>
            <w:vAlign w:val="center"/>
          </w:tcPr>
          <w:p w:rsidR="00F20701" w:rsidRDefault="00F20701" w:rsidP="007F0F28">
            <w:r>
              <w:t>0</w:t>
            </w:r>
          </w:p>
        </w:tc>
        <w:tc>
          <w:tcPr>
            <w:tcW w:w="1540" w:type="dxa"/>
          </w:tcPr>
          <w:p w:rsidR="00F20701" w:rsidRDefault="00F20701" w:rsidP="007F0F28">
            <w:r>
              <w:t>1</w:t>
            </w:r>
          </w:p>
        </w:tc>
        <w:tc>
          <w:tcPr>
            <w:tcW w:w="899" w:type="dxa"/>
            <w:shd w:val="clear" w:color="auto" w:fill="E7E6E6" w:themeFill="background2"/>
          </w:tcPr>
          <w:p w:rsidR="00F20701" w:rsidRDefault="00F20701" w:rsidP="007F0F28">
            <w:r>
              <w:t>50</w:t>
            </w:r>
          </w:p>
        </w:tc>
        <w:tc>
          <w:tcPr>
            <w:tcW w:w="780" w:type="dxa"/>
            <w:vAlign w:val="center"/>
          </w:tcPr>
          <w:p w:rsidR="00F20701" w:rsidRDefault="00F20701" w:rsidP="007F0F28">
            <w:r>
              <w:t>51</w:t>
            </w:r>
          </w:p>
        </w:tc>
      </w:tr>
      <w:tr w:rsidR="00F20701" w:rsidTr="007F0F28">
        <w:trPr>
          <w:gridAfter w:val="1"/>
          <w:wAfter w:w="33" w:type="dxa"/>
        </w:trPr>
        <w:tc>
          <w:tcPr>
            <w:tcW w:w="421" w:type="dxa"/>
            <w:vMerge/>
            <w:shd w:val="clear" w:color="auto" w:fill="E7E6E6" w:themeFill="background2"/>
            <w:vAlign w:val="center"/>
          </w:tcPr>
          <w:p w:rsidR="00F20701" w:rsidRDefault="00F20701" w:rsidP="007F0F28"/>
        </w:tc>
        <w:tc>
          <w:tcPr>
            <w:tcW w:w="1505" w:type="dxa"/>
            <w:vAlign w:val="center"/>
          </w:tcPr>
          <w:p w:rsidR="00F20701" w:rsidRPr="00FC080C" w:rsidRDefault="00F20701" w:rsidP="007F0F28">
            <w:r w:rsidRPr="00FC080C">
              <w:t>Total</w:t>
            </w:r>
          </w:p>
        </w:tc>
        <w:tc>
          <w:tcPr>
            <w:tcW w:w="1174" w:type="dxa"/>
            <w:vAlign w:val="center"/>
          </w:tcPr>
          <w:p w:rsidR="00F20701" w:rsidRDefault="00F20701" w:rsidP="007F0F28">
            <w:r>
              <w:t>8</w:t>
            </w:r>
          </w:p>
        </w:tc>
        <w:tc>
          <w:tcPr>
            <w:tcW w:w="844" w:type="dxa"/>
            <w:vAlign w:val="center"/>
          </w:tcPr>
          <w:p w:rsidR="00F20701" w:rsidRDefault="00F20701" w:rsidP="007F0F28">
            <w:r>
              <w:t>8</w:t>
            </w:r>
          </w:p>
        </w:tc>
        <w:tc>
          <w:tcPr>
            <w:tcW w:w="1540" w:type="dxa"/>
          </w:tcPr>
          <w:p w:rsidR="00F20701" w:rsidRDefault="00F20701" w:rsidP="007F0F28">
            <w:r>
              <w:t>6</w:t>
            </w:r>
          </w:p>
        </w:tc>
        <w:tc>
          <w:tcPr>
            <w:tcW w:w="899" w:type="dxa"/>
          </w:tcPr>
          <w:p w:rsidR="00F20701" w:rsidRDefault="00F20701" w:rsidP="007F0F28">
            <w:r>
              <w:t>58</w:t>
            </w:r>
          </w:p>
        </w:tc>
        <w:tc>
          <w:tcPr>
            <w:tcW w:w="780" w:type="dxa"/>
            <w:vAlign w:val="center"/>
          </w:tcPr>
          <w:p w:rsidR="00F20701" w:rsidRDefault="00F20701" w:rsidP="007F0F28">
            <w:r>
              <w:t>80</w:t>
            </w:r>
          </w:p>
        </w:tc>
      </w:tr>
    </w:tbl>
    <w:p w:rsidR="00F20701" w:rsidRDefault="00F20701" w:rsidP="007F0F28"/>
    <w:bookmarkEnd w:id="668"/>
    <w:p w:rsidR="00F20701" w:rsidRDefault="00F20701" w:rsidP="00200E4B">
      <w:r>
        <w:rPr>
          <w:lang w:val="en-GB"/>
        </w:rPr>
        <w:t xml:space="preserve">It is not clear why </w:t>
      </w:r>
      <w:r>
        <w:rPr>
          <w:i/>
          <w:iCs/>
          <w:lang w:val="en-GB"/>
        </w:rPr>
        <w:t>P. aeruginosa</w:t>
      </w:r>
      <w:r>
        <w:rPr>
          <w:lang w:val="en-GB"/>
        </w:rPr>
        <w:t xml:space="preserve"> was poorly distinguished</w:t>
      </w:r>
      <w:r w:rsidR="00200E4B">
        <w:rPr>
          <w:lang w:val="en-GB"/>
        </w:rPr>
        <w:t xml:space="preserve"> from water</w:t>
      </w:r>
      <w:r>
        <w:rPr>
          <w:lang w:val="en-GB"/>
        </w:rPr>
        <w:t xml:space="preserve">. Nonetheless, the data analysis suggests that fluorescence spectroscopy of EEMs can be used to differentiate </w:t>
      </w:r>
      <w:r w:rsidR="00200E4B">
        <w:rPr>
          <w:lang w:val="en-GB"/>
        </w:rPr>
        <w:t xml:space="preserve">the three </w:t>
      </w:r>
      <w:r>
        <w:rPr>
          <w:lang w:val="en-GB"/>
        </w:rPr>
        <w:t>species</w:t>
      </w:r>
      <w:r w:rsidR="00200E4B">
        <w:rPr>
          <w:lang w:val="en-GB"/>
        </w:rPr>
        <w:t xml:space="preserve"> when present</w:t>
      </w:r>
      <w:r>
        <w:rPr>
          <w:lang w:val="en-GB"/>
        </w:rPr>
        <w:t xml:space="preserve"> </w:t>
      </w:r>
      <w:r w:rsidR="007F5476">
        <w:rPr>
          <w:lang w:val="en-GB"/>
        </w:rPr>
        <w:t>a</w:t>
      </w:r>
      <w:r w:rsidR="00200E4B">
        <w:rPr>
          <w:lang w:val="en-GB"/>
        </w:rPr>
        <w:t xml:space="preserve">lone at concentration of </w:t>
      </w:r>
      <w:r w:rsidR="007F5476">
        <w:rPr>
          <w:lang w:val="en-GB"/>
        </w:rPr>
        <w:t>&gt;10</w:t>
      </w:r>
      <w:r w:rsidR="007F5476">
        <w:rPr>
          <w:vertAlign w:val="superscript"/>
          <w:lang w:val="en-GB"/>
        </w:rPr>
        <w:t>4</w:t>
      </w:r>
      <w:r w:rsidR="00200E4B">
        <w:rPr>
          <w:lang w:val="en-GB"/>
        </w:rPr>
        <w:t xml:space="preserve"> CFU/ml</w:t>
      </w:r>
      <w:r>
        <w:t>.</w:t>
      </w:r>
      <w:r>
        <w:rPr>
          <w:b/>
          <w:bCs/>
        </w:rPr>
        <w:br w:type="page"/>
      </w:r>
    </w:p>
    <w:p w:rsidR="00F20701" w:rsidRDefault="009773AF" w:rsidP="00E926D0">
      <w:pPr>
        <w:pStyle w:val="Heading1"/>
        <w:numPr>
          <w:ilvl w:val="0"/>
          <w:numId w:val="35"/>
        </w:numPr>
      </w:pPr>
      <w:bookmarkStart w:id="855" w:name="_Toc520664337"/>
      <w:bookmarkStart w:id="856" w:name="_Toc522802752"/>
      <w:commentRangeStart w:id="857"/>
      <w:r>
        <w:t xml:space="preserve">Summary and </w:t>
      </w:r>
      <w:r w:rsidR="00F20701">
        <w:t>Conclusions</w:t>
      </w:r>
      <w:bookmarkEnd w:id="855"/>
      <w:bookmarkEnd w:id="856"/>
      <w:commentRangeEnd w:id="857"/>
      <w:r w:rsidR="000F1B63">
        <w:rPr>
          <w:rStyle w:val="CommentReference"/>
          <w:rFonts w:eastAsia="Calibri"/>
          <w:b w:val="0"/>
          <w:bCs w:val="0"/>
          <w:color w:val="auto"/>
          <w:lang w:eastAsia="he-IL"/>
        </w:rPr>
        <w:commentReference w:id="857"/>
      </w:r>
    </w:p>
    <w:p w:rsidR="00224FCA" w:rsidRDefault="00CF2D03" w:rsidP="009773AF">
      <w:commentRangeStart w:id="858"/>
      <w:r>
        <w:t>T</w:t>
      </w:r>
      <w:r w:rsidR="00F20701">
        <w:t xml:space="preserve">his study demonstrated </w:t>
      </w:r>
      <w:r w:rsidR="00224FCA">
        <w:t>the</w:t>
      </w:r>
      <w:r w:rsidR="00F20701">
        <w:t xml:space="preserve"> potential of fluorescence spectroscopy for detecting </w:t>
      </w:r>
      <w:r w:rsidR="007004EA">
        <w:t>bacteria</w:t>
      </w:r>
      <w:r w:rsidR="00F20701">
        <w:t xml:space="preserve"> in water. This method can detect bacterial presence in water</w:t>
      </w:r>
      <w:r w:rsidR="00E84B92" w:rsidRPr="00E84B92">
        <w:t xml:space="preserve"> </w:t>
      </w:r>
      <w:r w:rsidR="00E84B92">
        <w:t>quickly and accurately</w:t>
      </w:r>
      <w:r w:rsidR="00F20701">
        <w:t xml:space="preserve">, </w:t>
      </w:r>
      <w:r w:rsidR="00056D1D">
        <w:t>in</w:t>
      </w:r>
      <w:r w:rsidR="007004EA">
        <w:t xml:space="preserve"> concentrations as low as 100 CFU/ml</w:t>
      </w:r>
      <w:r w:rsidR="00056D1D">
        <w:t xml:space="preserve">, </w:t>
      </w:r>
      <w:r w:rsidR="00F20701">
        <w:t xml:space="preserve">without the need for complex sample preparation or expensive reagents. It </w:t>
      </w:r>
      <w:ins w:id="859" w:author="Shlomo Sela" w:date="2018-08-28T16:01:00Z">
        <w:r>
          <w:t>has the potential to</w:t>
        </w:r>
      </w:ins>
      <w:del w:id="860" w:author="Shlomo Sela" w:date="2018-08-28T16:01:00Z">
        <w:r w:rsidR="00F20701" w:rsidDel="00CF2D03">
          <w:delText>can also</w:delText>
        </w:r>
      </w:del>
      <w:r w:rsidR="00F20701">
        <w:t xml:space="preserve"> be applied for fast discrimination between different bacterial species </w:t>
      </w:r>
      <w:ins w:id="861" w:author="Shlomo Sela" w:date="2018-08-28T16:02:00Z">
        <w:r>
          <w:t xml:space="preserve">at concnetrations of </w:t>
        </w:r>
        <w:r>
          <w:rPr>
            <w:rFonts w:ascii="Times New Roman" w:hAnsi="Times New Roman" w:cs="Times New Roman"/>
          </w:rPr>
          <w:t>≥</w:t>
        </w:r>
      </w:ins>
      <w:del w:id="862" w:author="Shlomo Sela" w:date="2018-08-28T16:02:00Z">
        <w:r w:rsidR="00F20701" w:rsidDel="00CF2D03">
          <w:delText>in dense cultures</w:delText>
        </w:r>
      </w:del>
      <w:ins w:id="863" w:author="Shlomo Sela" w:date="2018-08-28T16:02:00Z">
        <w:r>
          <w:t>CFU/ml</w:t>
        </w:r>
      </w:ins>
      <w:r w:rsidR="00E84B92">
        <w:t>.</w:t>
      </w:r>
      <w:r w:rsidR="00056D1D">
        <w:t xml:space="preserve"> Furthermore, </w:t>
      </w:r>
      <w:commentRangeEnd w:id="858"/>
      <w:r>
        <w:rPr>
          <w:rStyle w:val="CommentReference"/>
          <w:rFonts w:eastAsia="Calibri"/>
        </w:rPr>
        <w:commentReference w:id="858"/>
      </w:r>
      <w:r w:rsidR="00056D1D">
        <w:t>low</w:t>
      </w:r>
      <w:ins w:id="864" w:author="Shlomo Sela" w:date="2018-08-28T16:03:00Z">
        <w:r>
          <w:t>-</w:t>
        </w:r>
      </w:ins>
      <w:del w:id="865" w:author="Shlomo Sela" w:date="2018-08-28T16:03:00Z">
        <w:r w:rsidR="00056D1D" w:rsidDel="00CF2D03">
          <w:delText xml:space="preserve"> </w:delText>
        </w:r>
      </w:del>
      <w:r w:rsidR="00224FCA" w:rsidRPr="00224FCA">
        <w:t>resolution</w:t>
      </w:r>
      <w:r w:rsidR="00056D1D" w:rsidRPr="00224FCA">
        <w:t xml:space="preserve"> Raman spectroscopy yielded </w:t>
      </w:r>
      <w:ins w:id="866" w:author="Shlomo Sela" w:date="2018-08-28T16:06:00Z">
        <w:r w:rsidR="009773AF">
          <w:t xml:space="preserve">very </w:t>
        </w:r>
      </w:ins>
      <w:r w:rsidR="00056D1D" w:rsidRPr="00224FCA">
        <w:t>low</w:t>
      </w:r>
      <w:del w:id="867" w:author="Shlomo Sela" w:date="2018-08-28T16:06:00Z">
        <w:r w:rsidR="00056D1D" w:rsidRPr="00224FCA" w:rsidDel="009773AF">
          <w:delText>er</w:delText>
        </w:r>
      </w:del>
      <w:r w:rsidR="00056D1D" w:rsidRPr="00224FCA">
        <w:t xml:space="preserve"> detection</w:t>
      </w:r>
      <w:r w:rsidR="00F56DBA" w:rsidRPr="00224FCA">
        <w:t xml:space="preserve"> </w:t>
      </w:r>
      <w:del w:id="868" w:author="Shlomo Sela" w:date="2018-08-28T16:06:00Z">
        <w:r w:rsidR="00BC23E5" w:rsidDel="009773AF">
          <w:delText>abilities</w:delText>
        </w:r>
      </w:del>
      <w:ins w:id="869" w:author="Shlomo Sela" w:date="2018-08-28T16:07:00Z">
        <w:r w:rsidR="009773AF">
          <w:t>sensitivity—indicate numbers here</w:t>
        </w:r>
      </w:ins>
      <w:ins w:id="870" w:author="Shlomo Sela" w:date="2018-08-28T16:03:00Z">
        <w:r>
          <w:t>,</w:t>
        </w:r>
      </w:ins>
      <w:r w:rsidR="00BC23E5">
        <w:t xml:space="preserve"> </w:t>
      </w:r>
      <w:commentRangeStart w:id="871"/>
      <w:r w:rsidR="00056D1D" w:rsidRPr="00224FCA">
        <w:t>which</w:t>
      </w:r>
      <w:r w:rsidR="00224FCA" w:rsidRPr="00224FCA">
        <w:t xml:space="preserve"> are still better than common benchtop</w:t>
      </w:r>
      <w:r w:rsidR="00224FCA">
        <w:t xml:space="preserve"> photometers. </w:t>
      </w:r>
      <w:commentRangeEnd w:id="871"/>
      <w:r>
        <w:rPr>
          <w:rStyle w:val="CommentReference"/>
          <w:rFonts w:eastAsia="Calibri"/>
        </w:rPr>
        <w:commentReference w:id="871"/>
      </w:r>
      <w:commentRangeStart w:id="872"/>
      <w:commentRangeStart w:id="873"/>
      <w:r w:rsidR="00224FCA">
        <w:t>These findings</w:t>
      </w:r>
      <w:r w:rsidR="00056D1D">
        <w:t xml:space="preserve"> </w:t>
      </w:r>
      <w:r w:rsidR="00224FCA">
        <w:t xml:space="preserve">suggest prospective applications, </w:t>
      </w:r>
      <w:r w:rsidR="00F56DBA">
        <w:t>though</w:t>
      </w:r>
      <w:r w:rsidR="00056D1D">
        <w:t xml:space="preserve"> </w:t>
      </w:r>
      <w:r w:rsidR="00224FCA">
        <w:t xml:space="preserve">the method </w:t>
      </w:r>
      <w:r w:rsidR="00056D1D">
        <w:t>need</w:t>
      </w:r>
      <w:r w:rsidR="00224FCA">
        <w:t>s</w:t>
      </w:r>
      <w:r w:rsidR="00056D1D">
        <w:t xml:space="preserve"> to be refined</w:t>
      </w:r>
      <w:commentRangeEnd w:id="872"/>
      <w:r>
        <w:rPr>
          <w:rStyle w:val="CommentReference"/>
          <w:rFonts w:eastAsia="Calibri"/>
        </w:rPr>
        <w:commentReference w:id="872"/>
      </w:r>
      <w:commentRangeEnd w:id="873"/>
      <w:r w:rsidR="00A0706E">
        <w:rPr>
          <w:rStyle w:val="CommentReference"/>
          <w:rFonts w:eastAsia="Calibri"/>
        </w:rPr>
        <w:commentReference w:id="873"/>
      </w:r>
      <w:r w:rsidR="00056D1D">
        <w:t>.</w:t>
      </w:r>
      <w:r w:rsidR="00F56DBA">
        <w:t xml:space="preserve"> </w:t>
      </w:r>
      <w:r w:rsidR="00056D1D">
        <w:t xml:space="preserve"> </w:t>
      </w:r>
      <w:commentRangeStart w:id="874"/>
      <w:r w:rsidR="00BC23E5">
        <w:t>Since f</w:t>
      </w:r>
      <w:r w:rsidR="00F56DBA">
        <w:t xml:space="preserve">luorescence spectroscopy </w:t>
      </w:r>
      <w:r w:rsidR="00224FCA">
        <w:t>was</w:t>
      </w:r>
      <w:r w:rsidR="00F56DBA">
        <w:t xml:space="preserve"> found to have higher accuracy and sensitivity than low </w:t>
      </w:r>
      <w:r w:rsidR="00224FCA">
        <w:t>resolution</w:t>
      </w:r>
      <w:r w:rsidR="00F56DBA">
        <w:t xml:space="preserve"> Raman spectroscopy</w:t>
      </w:r>
      <w:r w:rsidR="001E3B49">
        <w:t>,</w:t>
      </w:r>
      <w:r w:rsidR="00F56DBA">
        <w:t xml:space="preserve"> we conclude tha</w:t>
      </w:r>
      <w:r w:rsidR="001E3B49">
        <w:t>t</w:t>
      </w:r>
      <w:r w:rsidR="00F56DBA">
        <w:t xml:space="preserve"> this method has higher potential for future application.</w:t>
      </w:r>
      <w:r w:rsidR="00985A51">
        <w:t xml:space="preserve">  </w:t>
      </w:r>
      <w:commentRangeEnd w:id="874"/>
      <w:r w:rsidR="009773AF">
        <w:rPr>
          <w:rStyle w:val="CommentReference"/>
          <w:rFonts w:eastAsia="Calibri"/>
        </w:rPr>
        <w:commentReference w:id="874"/>
      </w:r>
    </w:p>
    <w:p w:rsidR="00A94B25" w:rsidRDefault="00B36C60" w:rsidP="00EE07E9">
      <w:r>
        <w:t xml:space="preserve">For the purpose of discriminating between different species of bacteria in dense </w:t>
      </w:r>
      <w:r w:rsidR="007004EA">
        <w:t>suspensions</w:t>
      </w:r>
      <w:ins w:id="875" w:author="Shlomo Sela" w:date="2018-08-28T16:10:00Z">
        <w:r w:rsidR="009773AF">
          <w:t xml:space="preserve"> (</w:t>
        </w:r>
        <w:del w:id="876" w:author="עטרה בקל" w:date="2018-09-03T12:50:00Z">
          <w:r w:rsidR="009773AF" w:rsidDel="000F1B63">
            <w:delText>xx</w:delText>
          </w:r>
        </w:del>
      </w:ins>
      <w:ins w:id="877" w:author="עטרה בקל" w:date="2018-09-03T12:50:00Z">
        <w:r w:rsidR="000F1B63">
          <w:t>&gt;10</w:t>
        </w:r>
        <w:r w:rsidR="000F1B63">
          <w:rPr>
            <w:vertAlign w:val="superscript"/>
          </w:rPr>
          <w:t>7</w:t>
        </w:r>
        <w:r w:rsidR="000F1B63">
          <w:t xml:space="preserve"> CFU/ml)</w:t>
        </w:r>
      </w:ins>
      <w:ins w:id="878" w:author="Shlomo Sela" w:date="2018-08-28T16:10:00Z">
        <w:del w:id="879" w:author="עטרה בקל" w:date="2018-09-03T12:50:00Z">
          <w:r w:rsidR="009773AF" w:rsidDel="000F1B63">
            <w:delText xml:space="preserve"> CFU/ml</w:delText>
          </w:r>
        </w:del>
      </w:ins>
      <w:r>
        <w:t xml:space="preserve">, analysis of Raman shift spectra enabled significant discrimination between </w:t>
      </w:r>
      <w:r w:rsidRPr="00A46B64">
        <w:rPr>
          <w:i/>
          <w:iCs/>
        </w:rPr>
        <w:t xml:space="preserve">E. </w:t>
      </w:r>
      <w:r>
        <w:rPr>
          <w:i/>
          <w:iCs/>
        </w:rPr>
        <w:t>c</w:t>
      </w:r>
      <w:r w:rsidRPr="00A46B64">
        <w:rPr>
          <w:i/>
          <w:iCs/>
        </w:rPr>
        <w:t>oli</w:t>
      </w:r>
      <w:r w:rsidR="007004EA">
        <w:rPr>
          <w:i/>
          <w:iCs/>
        </w:rPr>
        <w:t xml:space="preserve"> </w:t>
      </w:r>
      <w:r w:rsidR="007004EA">
        <w:t>and</w:t>
      </w:r>
      <w:r w:rsidRPr="00A46B64">
        <w:rPr>
          <w:i/>
          <w:iCs/>
        </w:rPr>
        <w:t xml:space="preserve"> B</w:t>
      </w:r>
      <w:r>
        <w:rPr>
          <w:i/>
          <w:iCs/>
        </w:rPr>
        <w:t xml:space="preserve">. </w:t>
      </w:r>
      <w:r w:rsidRPr="00A46B64">
        <w:rPr>
          <w:i/>
          <w:iCs/>
        </w:rPr>
        <w:t>s</w:t>
      </w:r>
      <w:r>
        <w:rPr>
          <w:i/>
          <w:iCs/>
        </w:rPr>
        <w:t>u</w:t>
      </w:r>
      <w:r w:rsidRPr="00A46B64">
        <w:rPr>
          <w:i/>
          <w:iCs/>
        </w:rPr>
        <w:t>btilis</w:t>
      </w:r>
      <w:r>
        <w:t xml:space="preserve"> </w:t>
      </w:r>
      <w:del w:id="880" w:author="Shlomo Sela" w:date="2018-08-28T16:09:00Z">
        <w:r w:rsidDel="009773AF">
          <w:delText xml:space="preserve">suspensions </w:delText>
        </w:r>
      </w:del>
      <w:r w:rsidR="007004EA">
        <w:t xml:space="preserve">as well as </w:t>
      </w:r>
      <w:del w:id="881" w:author="Shlomo Sela" w:date="2018-08-28T16:11:00Z">
        <w:r w:rsidR="007004EA" w:rsidDel="009773AF">
          <w:delText xml:space="preserve">clean </w:delText>
        </w:r>
      </w:del>
      <w:r>
        <w:t>water</w:t>
      </w:r>
      <w:ins w:id="882" w:author="Shlomo Sela" w:date="2018-08-28T16:11:00Z">
        <w:r w:rsidR="009773AF">
          <w:t xml:space="preserve"> with no bacteria</w:t>
        </w:r>
      </w:ins>
      <w:r>
        <w:t xml:space="preserve">. </w:t>
      </w:r>
      <w:del w:id="883" w:author="Shlomo Sela" w:date="2018-08-28T16:12:00Z">
        <w:r w:rsidDel="009773AF">
          <w:delText>Also, f</w:delText>
        </w:r>
      </w:del>
      <w:ins w:id="884" w:author="Shlomo Sela" w:date="2018-08-28T16:12:00Z">
        <w:r w:rsidR="009773AF">
          <w:t>F</w:t>
        </w:r>
      </w:ins>
      <w:r>
        <w:t xml:space="preserve">ull EEM analysis of fluorescence data </w:t>
      </w:r>
      <w:ins w:id="885" w:author="Shlomo Sela" w:date="2018-08-28T16:12:00Z">
        <w:r w:rsidR="009773AF">
          <w:t>enable</w:t>
        </w:r>
      </w:ins>
      <w:del w:id="886" w:author="Shlomo Sela" w:date="2018-08-28T16:12:00Z">
        <w:r w:rsidDel="009773AF">
          <w:delText>was found to</w:delText>
        </w:r>
      </w:del>
      <w:r>
        <w:t xml:space="preserve"> </w:t>
      </w:r>
      <w:r w:rsidR="00A94B25">
        <w:t>differentiat</w:t>
      </w:r>
      <w:ins w:id="887" w:author="Shlomo Sela" w:date="2018-08-28T16:12:00Z">
        <w:r w:rsidR="009773AF">
          <w:t>ion</w:t>
        </w:r>
      </w:ins>
      <w:del w:id="888" w:author="Shlomo Sela" w:date="2018-08-28T16:12:00Z">
        <w:r w:rsidR="00A94B25" w:rsidDel="009773AF">
          <w:delText>e well</w:delText>
        </w:r>
      </w:del>
      <w:r w:rsidR="00A94B25">
        <w:t xml:space="preserve"> between </w:t>
      </w:r>
      <w:r w:rsidR="00A94B25">
        <w:rPr>
          <w:i/>
          <w:iCs/>
        </w:rPr>
        <w:t xml:space="preserve">E. coli, B. subtilis </w:t>
      </w:r>
      <w:r w:rsidR="00A94B25">
        <w:t xml:space="preserve">and </w:t>
      </w:r>
      <w:r w:rsidR="007004EA">
        <w:rPr>
          <w:i/>
          <w:iCs/>
        </w:rPr>
        <w:t>P. aeruginosa</w:t>
      </w:r>
      <w:r w:rsidR="00A94B25">
        <w:t xml:space="preserve">, though not as well between </w:t>
      </w:r>
      <w:r w:rsidR="00A94B25">
        <w:rPr>
          <w:i/>
          <w:iCs/>
        </w:rPr>
        <w:t>P. aeruginosa</w:t>
      </w:r>
      <w:r w:rsidR="00A94B25">
        <w:t xml:space="preserve"> and water. Consequently, it is clear that both Raman and fluorescence spectroscopies, when analyzed with PLS models, can be used to discriminate between different bacterial species in dense suspensions. </w:t>
      </w:r>
      <w:r w:rsidR="00A94B25" w:rsidRPr="00985A51">
        <w:t>Th</w:t>
      </w:r>
      <w:ins w:id="889" w:author="Shlomo Sela" w:date="2018-08-28T16:13:00Z">
        <w:r w:rsidR="009773AF">
          <w:t>ese</w:t>
        </w:r>
      </w:ins>
      <w:del w:id="890" w:author="Shlomo Sela" w:date="2018-08-28T16:13:00Z">
        <w:r w:rsidR="00A94B25" w:rsidRPr="00985A51" w:rsidDel="009773AF">
          <w:delText xml:space="preserve">is </w:delText>
        </w:r>
      </w:del>
      <w:ins w:id="891" w:author="Shlomo Sela" w:date="2018-08-28T16:13:00Z">
        <w:r w:rsidR="009773AF">
          <w:t xml:space="preserve"> findings </w:t>
        </w:r>
      </w:ins>
      <w:del w:id="892" w:author="Shlomo Sela" w:date="2018-08-28T16:13:00Z">
        <w:r w:rsidR="00A94B25" w:rsidRPr="00985A51" w:rsidDel="009773AF">
          <w:delText xml:space="preserve">has </w:delText>
        </w:r>
      </w:del>
      <w:ins w:id="893" w:author="Shlomo Sela" w:date="2018-08-28T16:13:00Z">
        <w:r w:rsidR="009773AF" w:rsidRPr="00985A51">
          <w:t>ha</w:t>
        </w:r>
        <w:r w:rsidR="009773AF">
          <w:t>ve</w:t>
        </w:r>
        <w:r w:rsidR="009773AF" w:rsidRPr="00985A51">
          <w:t xml:space="preserve"> </w:t>
        </w:r>
      </w:ins>
      <w:r w:rsidR="00A94B25" w:rsidRPr="00985A51">
        <w:t>industrial and medical significance</w:t>
      </w:r>
      <w:del w:id="894" w:author="Shlomo Sela" w:date="2018-08-28T16:14:00Z">
        <w:r w:rsidR="00A94B25" w:rsidRPr="00985A51" w:rsidDel="009773AF">
          <w:delText>,</w:delText>
        </w:r>
      </w:del>
      <w:r w:rsidR="00A94B25" w:rsidRPr="00985A51">
        <w:t xml:space="preserve"> </w:t>
      </w:r>
      <w:r w:rsidR="00A94B25">
        <w:t xml:space="preserve">for </w:t>
      </w:r>
      <w:del w:id="895" w:author="Shlomo Sela" w:date="2018-08-28T16:14:00Z">
        <w:r w:rsidR="00A94B25" w:rsidDel="009773AF">
          <w:delText xml:space="preserve">example in </w:delText>
        </w:r>
        <w:r w:rsidR="00A94B25" w:rsidRPr="00985A51" w:rsidDel="009773AF">
          <w:delText>quickly identifying</w:delText>
        </w:r>
      </w:del>
      <w:ins w:id="896" w:author="Shlomo Sela" w:date="2018-08-28T16:14:00Z">
        <w:r w:rsidR="009773AF">
          <w:t>rapid</w:t>
        </w:r>
      </w:ins>
      <w:r w:rsidR="00A94B25" w:rsidRPr="00985A51">
        <w:t xml:space="preserve"> </w:t>
      </w:r>
      <w:ins w:id="897" w:author="Shlomo Sela" w:date="2018-08-28T16:14:00Z">
        <w:r w:rsidR="009773AF">
          <w:t xml:space="preserve">identification of </w:t>
        </w:r>
      </w:ins>
      <w:del w:id="898" w:author="Shlomo Sela" w:date="2018-08-28T16:14:00Z">
        <w:r w:rsidR="00A94B25" w:rsidRPr="00985A51" w:rsidDel="009773AF">
          <w:delText>a specific</w:delText>
        </w:r>
      </w:del>
      <w:r w:rsidR="00A94B25" w:rsidRPr="00985A51">
        <w:t xml:space="preserve"> </w:t>
      </w:r>
      <w:del w:id="899" w:author="Shlomo Sela" w:date="2018-08-28T16:16:00Z">
        <w:r w:rsidR="00A94B25" w:rsidRPr="00985A51" w:rsidDel="00EE07E9">
          <w:delText xml:space="preserve">pathogen </w:delText>
        </w:r>
      </w:del>
      <w:ins w:id="900" w:author="Shlomo Sela" w:date="2018-08-28T16:16:00Z">
        <w:r w:rsidR="00EE07E9">
          <w:t>bacteria</w:t>
        </w:r>
        <w:r w:rsidR="00EE07E9" w:rsidRPr="00985A51">
          <w:t xml:space="preserve"> </w:t>
        </w:r>
      </w:ins>
      <w:ins w:id="901" w:author="Shlomo Sela" w:date="2018-08-28T16:15:00Z">
        <w:r w:rsidR="009773AF">
          <w:t>in samples</w:t>
        </w:r>
      </w:ins>
      <w:ins w:id="902" w:author="Shlomo Sela" w:date="2018-08-28T16:17:00Z">
        <w:r w:rsidR="00EE07E9">
          <w:t xml:space="preserve"> containing high numbers of bacteria in pure culture. Future studies should exanine the ability of this approach to identify bacteria in composite samples containing more than one species</w:t>
        </w:r>
      </w:ins>
      <w:del w:id="903" w:author="Shlomo Sela" w:date="2018-08-28T16:18:00Z">
        <w:r w:rsidR="00A94B25" w:rsidRPr="00985A51" w:rsidDel="00EE07E9">
          <w:delText xml:space="preserve">in a </w:delText>
        </w:r>
        <w:commentRangeStart w:id="904"/>
        <w:r w:rsidR="00A94B25" w:rsidRPr="00985A51" w:rsidDel="00EE07E9">
          <w:delText xml:space="preserve">patient's urine </w:delText>
        </w:r>
        <w:commentRangeEnd w:id="904"/>
        <w:r w:rsidR="009773AF" w:rsidDel="00EE07E9">
          <w:rPr>
            <w:rStyle w:val="CommentReference"/>
            <w:rFonts w:eastAsia="Calibri"/>
          </w:rPr>
          <w:commentReference w:id="904"/>
        </w:r>
        <w:r w:rsidR="00A94B25" w:rsidRPr="00985A51" w:rsidDel="00EE07E9">
          <w:delText xml:space="preserve">or being able to tell if </w:delText>
        </w:r>
        <w:r w:rsidR="007004EA" w:rsidDel="00EE07E9">
          <w:delText xml:space="preserve">an industrial </w:delText>
        </w:r>
        <w:r w:rsidR="00A94B25" w:rsidDel="00EE07E9">
          <w:delText>fermenter has been contaminated by spoilage microbes</w:delText>
        </w:r>
      </w:del>
      <w:r w:rsidR="00A94B25">
        <w:t>.</w:t>
      </w:r>
      <w:r w:rsidR="00A94B25" w:rsidRPr="001E3B49">
        <w:t xml:space="preserve"> </w:t>
      </w:r>
    </w:p>
    <w:p w:rsidR="000700AE" w:rsidRDefault="00985A51" w:rsidP="000700AE">
      <w:pPr>
        <w:rPr>
          <w:rtl/>
        </w:rPr>
      </w:pPr>
      <w:r>
        <w:t>Expanding ch</w:t>
      </w:r>
      <w:r w:rsidR="00224FCA">
        <w:t>emometric</w:t>
      </w:r>
      <w:r>
        <w:t xml:space="preserve"> analysis</w:t>
      </w:r>
      <w:r w:rsidR="001E3B49">
        <w:t>,</w:t>
      </w:r>
      <w:r>
        <w:t xml:space="preserve"> </w:t>
      </w:r>
      <w:r w:rsidR="001E3B49">
        <w:t xml:space="preserve">for fluorescence spectroscopy, </w:t>
      </w:r>
      <w:r>
        <w:t xml:space="preserve">from single wavelength pair </w:t>
      </w:r>
      <w:r w:rsidR="00224FCA">
        <w:t xml:space="preserve">to </w:t>
      </w:r>
      <w:r w:rsidR="00224FCA" w:rsidRPr="00985A51">
        <w:t>emission</w:t>
      </w:r>
      <w:r>
        <w:t xml:space="preserve"> spectrum </w:t>
      </w:r>
      <w:r w:rsidR="00224FCA">
        <w:t>upon single excitation</w:t>
      </w:r>
      <w:r>
        <w:t xml:space="preserve"> wavelength and finally to </w:t>
      </w:r>
      <w:r w:rsidR="00224FCA">
        <w:t>full EEM</w:t>
      </w:r>
      <w:r>
        <w:t xml:space="preserve"> </w:t>
      </w:r>
      <w:r w:rsidR="001E3B49">
        <w:t>analysis</w:t>
      </w:r>
      <w:r>
        <w:t xml:space="preserve">, resulted in significant improvement of </w:t>
      </w:r>
      <w:commentRangeStart w:id="905"/>
      <w:ins w:id="906" w:author="Shlomo Sela" w:date="2018-08-28T16:19:00Z">
        <w:r w:rsidR="004A6111">
          <w:t xml:space="preserve">the limit of </w:t>
        </w:r>
      </w:ins>
      <w:r>
        <w:t>detection</w:t>
      </w:r>
      <w:del w:id="907" w:author="Shlomo Sela" w:date="2018-08-28T16:19:00Z">
        <w:r w:rsidDel="004A6111">
          <w:delText xml:space="preserve"> </w:delText>
        </w:r>
      </w:del>
      <w:commentRangeEnd w:id="905"/>
      <w:r w:rsidR="004A6111">
        <w:rPr>
          <w:rStyle w:val="CommentReference"/>
          <w:rFonts w:eastAsia="Calibri"/>
        </w:rPr>
        <w:commentReference w:id="905"/>
      </w:r>
      <w:del w:id="908" w:author="Shlomo Sela" w:date="2018-08-28T16:19:00Z">
        <w:r w:rsidDel="004A6111">
          <w:delText>ability</w:delText>
        </w:r>
      </w:del>
      <w:r>
        <w:t>.</w:t>
      </w:r>
      <w:r w:rsidR="001E3B49">
        <w:t xml:space="preserve"> </w:t>
      </w:r>
      <w:ins w:id="909" w:author="Shlomo Sela" w:date="2018-08-28T16:21:00Z">
        <w:r w:rsidR="004A6111">
          <w:t>A</w:t>
        </w:r>
      </w:ins>
      <w:ins w:id="910" w:author="Shlomo Sela" w:date="2018-08-28T16:20:00Z">
        <w:r w:rsidR="004A6111">
          <w:t xml:space="preserve"> PLS-based chemometric method </w:t>
        </w:r>
      </w:ins>
      <w:del w:id="911" w:author="Shlomo Sela" w:date="2018-08-28T16:20:00Z">
        <w:r w:rsidR="001E3B49" w:rsidDel="004A6111">
          <w:delText>This</w:delText>
        </w:r>
        <w:r w:rsidR="00224FCA" w:rsidDel="004A6111">
          <w:delText xml:space="preserve"> </w:delText>
        </w:r>
      </w:del>
      <w:r w:rsidR="00224FCA">
        <w:t>improve</w:t>
      </w:r>
      <w:ins w:id="912" w:author="Shlomo Sela" w:date="2018-08-28T16:21:00Z">
        <w:r w:rsidR="004A6111">
          <w:t>d</w:t>
        </w:r>
      </w:ins>
      <w:del w:id="913" w:author="Shlomo Sela" w:date="2018-08-28T16:21:00Z">
        <w:r w:rsidR="00224FCA" w:rsidDel="004A6111">
          <w:delText>ment</w:delText>
        </w:r>
      </w:del>
      <w:r w:rsidR="00224FCA">
        <w:t xml:space="preserve"> </w:t>
      </w:r>
      <w:ins w:id="914" w:author="Shlomo Sela" w:date="2018-08-28T16:21:00Z">
        <w:r w:rsidR="004A6111">
          <w:t>the sensitivity by</w:t>
        </w:r>
      </w:ins>
      <w:del w:id="915" w:author="Shlomo Sela" w:date="2018-08-28T16:21:00Z">
        <w:r w:rsidR="00224FCA" w:rsidDel="004A6111">
          <w:delText>of</w:delText>
        </w:r>
      </w:del>
      <w:r w:rsidR="00224FCA">
        <w:t xml:space="preserve"> several orders of magnitudes</w:t>
      </w:r>
      <w:del w:id="916" w:author="Shlomo Sela" w:date="2018-08-28T16:21:00Z">
        <w:r w:rsidR="001E3B49" w:rsidDel="004A6111">
          <w:delText xml:space="preserve"> was achieved by</w:delText>
        </w:r>
      </w:del>
      <w:del w:id="917" w:author="Shlomo Sela" w:date="2018-08-28T16:20:00Z">
        <w:r w:rsidR="001E3B49" w:rsidDel="004A6111">
          <w:delText xml:space="preserve"> using</w:delText>
        </w:r>
        <w:r w:rsidR="00224FCA" w:rsidDel="004A6111">
          <w:delText xml:space="preserve"> a</w:delText>
        </w:r>
        <w:r w:rsidR="001E3B49" w:rsidDel="004A6111">
          <w:delText xml:space="preserve"> PLS</w:delText>
        </w:r>
        <w:r w:rsidR="00224FCA" w:rsidDel="004A6111">
          <w:delText>-based</w:delText>
        </w:r>
        <w:r w:rsidR="001E3B49" w:rsidDel="004A6111">
          <w:delText xml:space="preserve"> </w:delText>
        </w:r>
        <w:r w:rsidR="007004EA" w:rsidDel="004A6111">
          <w:delText xml:space="preserve">chemometric </w:delText>
        </w:r>
        <w:r w:rsidR="001E3B49" w:rsidDel="004A6111">
          <w:delText>method</w:delText>
        </w:r>
      </w:del>
      <w:r w:rsidR="001E3B49">
        <w:t>.</w:t>
      </w:r>
      <w:r w:rsidR="000B495C" w:rsidRPr="000B495C">
        <w:t xml:space="preserve"> </w:t>
      </w:r>
      <w:r w:rsidR="00BC23E5">
        <w:t>To the best of our knowledge</w:t>
      </w:r>
      <w:ins w:id="918" w:author="Shlomo Sela" w:date="2018-08-28T16:22:00Z">
        <w:r w:rsidR="004A6111">
          <w:t>,</w:t>
        </w:r>
      </w:ins>
      <w:r w:rsidR="00BC23E5">
        <w:t xml:space="preserve"> this is the first study to </w:t>
      </w:r>
      <w:commentRangeStart w:id="919"/>
      <w:commentRangeStart w:id="920"/>
      <w:r w:rsidR="00BC23E5">
        <w:t>measure the effect of expanding the analysis from single wavelength pair to full EEM on microbial detection abilities</w:t>
      </w:r>
      <w:commentRangeEnd w:id="919"/>
      <w:r w:rsidR="004A6111">
        <w:rPr>
          <w:rStyle w:val="CommentReference"/>
          <w:rFonts w:eastAsia="Calibri"/>
        </w:rPr>
        <w:commentReference w:id="919"/>
      </w:r>
      <w:commentRangeEnd w:id="920"/>
      <w:r w:rsidR="00435459">
        <w:rPr>
          <w:rStyle w:val="CommentReference"/>
          <w:rFonts w:eastAsia="Calibri"/>
        </w:rPr>
        <w:commentReference w:id="920"/>
      </w:r>
      <w:r w:rsidR="00BC23E5">
        <w:t xml:space="preserve">. </w:t>
      </w:r>
      <w:r w:rsidR="00051FF1">
        <w:t xml:space="preserve">In light of </w:t>
      </w:r>
      <w:del w:id="921" w:author="Shlomo Sela" w:date="2018-08-28T16:25:00Z">
        <w:r w:rsidR="00051FF1" w:rsidDel="004A6111">
          <w:delText xml:space="preserve">many </w:delText>
        </w:r>
      </w:del>
      <w:ins w:id="922" w:author="Shlomo Sela" w:date="2018-08-28T16:25:00Z">
        <w:r w:rsidR="004A6111">
          <w:t>p</w:t>
        </w:r>
      </w:ins>
      <w:ins w:id="923" w:author="Shlomo Sela" w:date="2018-08-28T16:26:00Z">
        <w:r w:rsidR="004A6111">
          <w:t>revious</w:t>
        </w:r>
      </w:ins>
      <w:ins w:id="924" w:author="Shlomo Sela" w:date="2018-08-28T16:25:00Z">
        <w:r w:rsidR="004A6111">
          <w:t xml:space="preserve"> </w:t>
        </w:r>
      </w:ins>
      <w:r w:rsidR="00051FF1">
        <w:t xml:space="preserve">studies </w:t>
      </w:r>
      <w:ins w:id="925" w:author="Shlomo Sela" w:date="2018-08-28T16:26:00Z">
        <w:r w:rsidR="004A6111">
          <w:t xml:space="preserve">that have demonstrated </w:t>
        </w:r>
      </w:ins>
      <w:del w:id="926" w:author="Shlomo Sela" w:date="2018-08-28T16:27:00Z">
        <w:r w:rsidR="00051FF1" w:rsidDel="000700AE">
          <w:delText xml:space="preserve">working on </w:delText>
        </w:r>
      </w:del>
      <w:r w:rsidR="00051FF1">
        <w:t xml:space="preserve">the application of fluorescence spectroscopy </w:t>
      </w:r>
      <w:r w:rsidR="007004EA">
        <w:t>for</w:t>
      </w:r>
      <w:r w:rsidR="00051FF1">
        <w:t xml:space="preserve"> detecting bacteria in </w:t>
      </w:r>
      <w:ins w:id="927" w:author="Shlomo Sela" w:date="2018-08-28T16:27:00Z">
        <w:r w:rsidR="000700AE">
          <w:t>low-quality</w:t>
        </w:r>
      </w:ins>
      <w:ins w:id="928" w:author="Shlomo Sela" w:date="2018-08-28T16:28:00Z">
        <w:r w:rsidR="000700AE">
          <w:t>??</w:t>
        </w:r>
      </w:ins>
      <w:ins w:id="929" w:author="Shlomo Sela" w:date="2018-08-28T16:27:00Z">
        <w:r w:rsidR="000700AE">
          <w:t xml:space="preserve"> </w:t>
        </w:r>
      </w:ins>
      <w:r w:rsidR="00051FF1">
        <w:t>water, we conclude that in high quality water, with low microbial abundances, it may be critical to apply chemometric methods on large EEMs instead of the commonly used single wavelength pair measurements.</w:t>
      </w:r>
    </w:p>
    <w:p w:rsidR="00E84B92" w:rsidRDefault="00051FF1" w:rsidP="000700AE">
      <w:r>
        <w:t>This study has demonstrated a high sensitivity of fluorescence spectroscopy for detection of bacteria in both lab</w:t>
      </w:r>
      <w:r w:rsidR="000700AE">
        <w:t>oratory</w:t>
      </w:r>
      <w:r>
        <w:t xml:space="preserve"> model system and </w:t>
      </w:r>
      <w:r w:rsidR="000700AE">
        <w:t xml:space="preserve">in natural </w:t>
      </w:r>
      <w:r>
        <w:t xml:space="preserve">groundwater. </w:t>
      </w:r>
      <w:r w:rsidR="00E84B92">
        <w:t>That being said, further studies are needed to optimize the system for drinking water in general</w:t>
      </w:r>
      <w:r w:rsidR="000700AE">
        <w:t xml:space="preserve"> as well as to processing water in the food industry</w:t>
      </w:r>
      <w:r w:rsidR="00E84B92">
        <w:t xml:space="preserve">. Collection of a larger set of data, that will be more diverse and include </w:t>
      </w:r>
      <w:r w:rsidR="007004EA">
        <w:t>many</w:t>
      </w:r>
      <w:r w:rsidR="00E84B92">
        <w:t xml:space="preserve"> contamination events, could contribute to a more accurate</w:t>
      </w:r>
      <w:r w:rsidR="000700AE">
        <w:t xml:space="preserve"> model</w:t>
      </w:r>
      <w:r w:rsidR="00E84B92">
        <w:t xml:space="preserve">, </w:t>
      </w:r>
      <w:r w:rsidR="000700AE">
        <w:t xml:space="preserve">that will enable </w:t>
      </w:r>
      <w:r w:rsidR="00E84B92">
        <w:t xml:space="preserve">quick and efficient detection of bacteria in different types of water. </w:t>
      </w:r>
    </w:p>
    <w:p w:rsidR="00F20701" w:rsidRDefault="00F20701" w:rsidP="007F0F28">
      <w:pPr>
        <w:rPr>
          <w:rFonts w:ascii="Calibri" w:hAnsi="Calibri" w:cs="Calibri"/>
          <w:color w:val="000000"/>
          <w:sz w:val="28"/>
          <w:szCs w:val="28"/>
          <w:lang w:eastAsia="en-US"/>
        </w:rPr>
      </w:pPr>
      <w:r>
        <w:br w:type="page"/>
      </w:r>
    </w:p>
    <w:p w:rsidR="00F20701" w:rsidRDefault="00F20701" w:rsidP="00E926D0">
      <w:pPr>
        <w:pStyle w:val="Heading1"/>
        <w:numPr>
          <w:ilvl w:val="0"/>
          <w:numId w:val="35"/>
        </w:numPr>
      </w:pPr>
      <w:bookmarkStart w:id="930" w:name="_Toc520664338"/>
      <w:bookmarkStart w:id="931" w:name="_Toc522802753"/>
      <w:r>
        <w:t>References</w:t>
      </w:r>
      <w:bookmarkEnd w:id="930"/>
      <w:bookmarkEnd w:id="931"/>
    </w:p>
    <w:p w:rsidR="009D437F" w:rsidRDefault="009D437F" w:rsidP="00F20701">
      <w:pPr>
        <w:bidi/>
        <w:rPr>
          <w:rtl/>
          <w:lang w:eastAsia="en-US"/>
        </w:rPr>
      </w:pPr>
    </w:p>
    <w:p w:rsidR="00CF18F6" w:rsidRDefault="00CF18F6" w:rsidP="00CF18F6">
      <w:pPr>
        <w:rPr>
          <w:lang w:eastAsia="en-US"/>
        </w:rPr>
      </w:pPr>
      <w:bookmarkStart w:id="932" w:name="_Hlk523651858"/>
      <w:r>
        <w:rPr>
          <w:lang w:eastAsia="en-US"/>
        </w:rPr>
        <w:t xml:space="preserve">Adam EA, Collier SA, Fullerton KE, Gargano JW, Beach MJ. (2017). Prevalence and direct costs of emergency department visits and hospitalizations for selected diseases that can be transmitted by water, United States. Journal of Water </w:t>
      </w:r>
      <w:r w:rsidR="00E10521">
        <w:rPr>
          <w:lang w:eastAsia="en-US"/>
        </w:rPr>
        <w:t xml:space="preserve">and </w:t>
      </w:r>
      <w:r>
        <w:rPr>
          <w:lang w:eastAsia="en-US"/>
        </w:rPr>
        <w:t>Health 15, 673-683.</w:t>
      </w:r>
    </w:p>
    <w:p w:rsidR="00F20701" w:rsidRDefault="00F20701" w:rsidP="00F20701">
      <w:pPr>
        <w:rPr>
          <w:lang w:eastAsia="en-US"/>
        </w:rPr>
      </w:pPr>
      <w:r>
        <w:rPr>
          <w:lang w:eastAsia="en-US"/>
        </w:rPr>
        <w:t>Allen, M.J., Edberg, S.C., and Reasoner, D.J. (2004). Heterotrophic plate count bacteria—what is their significance in drinking water? International Journal of Food Microbiology 92, 265-274.</w:t>
      </w:r>
    </w:p>
    <w:bookmarkEnd w:id="932"/>
    <w:p w:rsidR="00F20701" w:rsidRDefault="00F20701" w:rsidP="00F20701">
      <w:pPr>
        <w:rPr>
          <w:lang w:eastAsia="en-US"/>
        </w:rPr>
      </w:pPr>
      <w:r>
        <w:rPr>
          <w:lang w:eastAsia="en-US"/>
        </w:rPr>
        <w:t xml:space="preserve">Ashbolt, N.J. (2015). Microbial Contamination of Drinking Water and Human Health from Community Water Systems. </w:t>
      </w:r>
      <w:r w:rsidRPr="009E6BD2">
        <w:rPr>
          <w:lang w:eastAsia="en-US"/>
        </w:rPr>
        <w:t xml:space="preserve">Current Environmental Health Reports </w:t>
      </w:r>
      <w:r>
        <w:rPr>
          <w:lang w:eastAsia="en-US"/>
        </w:rPr>
        <w:t>2, 95-106.</w:t>
      </w:r>
    </w:p>
    <w:p w:rsidR="00F20701" w:rsidRDefault="00F20701" w:rsidP="00F20701">
      <w:pPr>
        <w:rPr>
          <w:lang w:eastAsia="en-US"/>
        </w:rPr>
      </w:pPr>
      <w:r>
        <w:rPr>
          <w:lang w:eastAsia="en-US"/>
        </w:rPr>
        <w:t>Baghoth, S.A., Sharma, S.K., and Amy, G.L. (2011). Tracking natural organic matter (NOM) in a drinking water treatment plant using fluorescence excitation–emission matrices and PARAFAC. Water Research 45, 797-809.</w:t>
      </w:r>
    </w:p>
    <w:p w:rsidR="00F20701" w:rsidRDefault="00F20701" w:rsidP="00F20701">
      <w:pPr>
        <w:rPr>
          <w:lang w:eastAsia="en-US"/>
        </w:rPr>
      </w:pPr>
      <w:r>
        <w:rPr>
          <w:lang w:eastAsia="en-US"/>
        </w:rPr>
        <w:t>Baker, A., Cumberland, S.A., Bradley, C., Buckley, C., and Bridgeman, J. (2015). To what extent can portable fluorescence spectroscopy be used in the real-time assessment of microbial water quality? Science of The Total Environment 532, 14-19.</w:t>
      </w:r>
    </w:p>
    <w:p w:rsidR="00F20701" w:rsidRDefault="00F20701" w:rsidP="00F20701">
      <w:pPr>
        <w:rPr>
          <w:lang w:eastAsia="en-US"/>
        </w:rPr>
      </w:pPr>
      <w:r>
        <w:rPr>
          <w:lang w:eastAsia="en-US"/>
        </w:rPr>
        <w:t>Belal, T., Romdhane, K., Jean-Louis, B., Tahar, B., Eric, D., and Françoise, L. (2011). Optical fiber-based synchronous fluorescence spectroscopy for bacterial discrimination directly from colonies on agar plates. Analytical Methods 3, 133-143.</w:t>
      </w:r>
    </w:p>
    <w:p w:rsidR="00F20701" w:rsidRDefault="00F20701" w:rsidP="00F20701">
      <w:pPr>
        <w:rPr>
          <w:lang w:eastAsia="en-US"/>
        </w:rPr>
      </w:pPr>
      <w:r>
        <w:rPr>
          <w:lang w:eastAsia="en-US"/>
        </w:rPr>
        <w:t>Bernhard, S. (1995a). Special techniques and applications. In Infrared and Raman Spectroscopy - Methods and Application, S. Bernhard. (Weinheim, Federal Republic of Germany: VCH Verlagsgesellschaft).</w:t>
      </w:r>
    </w:p>
    <w:p w:rsidR="00F20701" w:rsidRDefault="00F20701" w:rsidP="00F20701">
      <w:pPr>
        <w:rPr>
          <w:lang w:eastAsia="en-US"/>
        </w:rPr>
      </w:pPr>
      <w:commentRangeStart w:id="933"/>
      <w:commentRangeStart w:id="934"/>
      <w:r>
        <w:rPr>
          <w:lang w:eastAsia="en-US"/>
        </w:rPr>
        <w:t>Bernhard, S. (1995b). General survey of vibrational spectroscopy. In Infrared and Raman Spectroscopy - Methods and Application, S. Bernhard. (Weinheim, Federal Republic of Germany: VCH Verlagsgesellschaft).</w:t>
      </w:r>
      <w:commentRangeEnd w:id="933"/>
      <w:r w:rsidR="00876F12">
        <w:rPr>
          <w:rStyle w:val="CommentReference"/>
          <w:rFonts w:eastAsia="Calibri"/>
        </w:rPr>
        <w:commentReference w:id="933"/>
      </w:r>
      <w:commentRangeEnd w:id="934"/>
      <w:r w:rsidR="00A0706E">
        <w:rPr>
          <w:rStyle w:val="CommentReference"/>
          <w:rFonts w:eastAsia="Calibri"/>
        </w:rPr>
        <w:commentReference w:id="934"/>
      </w:r>
    </w:p>
    <w:p w:rsidR="00F20701" w:rsidRDefault="00F20701" w:rsidP="00F20701">
      <w:pPr>
        <w:rPr>
          <w:lang w:eastAsia="en-US"/>
        </w:rPr>
      </w:pPr>
      <w:r>
        <w:rPr>
          <w:lang w:eastAsia="en-US"/>
        </w:rPr>
        <w:t>Bieroza, M., Baker, A., and Bridgeman, J. (2009). Exploratory analysis of excitation-emission matrix fluorescence spectra with self-organizing maps as a basis for determination of organic matter removal efficiency at water treatment works. Journal of Geophysical Research-</w:t>
      </w:r>
      <w:r w:rsidRPr="009E6BD2">
        <w:rPr>
          <w:lang w:eastAsia="en-US"/>
        </w:rPr>
        <w:t>Biogeosciences 114.</w:t>
      </w:r>
    </w:p>
    <w:p w:rsidR="00F20701" w:rsidRDefault="00F20701" w:rsidP="00F20701">
      <w:pPr>
        <w:rPr>
          <w:lang w:eastAsia="en-US"/>
        </w:rPr>
      </w:pPr>
      <w:r>
        <w:rPr>
          <w:lang w:eastAsia="en-US"/>
        </w:rPr>
        <w:t>Borisover, M., Laor, Y., Parparov, A., Bukhanovsky, N., and Lado, M. (2009). Spatial and seasonal patterns of fluorescent organic matter in Lake Kinneret (Sea of Galilee) and its catchment basin. Water Research 43, 3104-3116.</w:t>
      </w:r>
    </w:p>
    <w:p w:rsidR="00F20701" w:rsidRDefault="00F20701" w:rsidP="00F20701">
      <w:pPr>
        <w:rPr>
          <w:lang w:eastAsia="en-US"/>
        </w:rPr>
      </w:pPr>
      <w:r>
        <w:rPr>
          <w:lang w:eastAsia="en-US"/>
        </w:rPr>
        <w:t>Boyaci, I.H., Temiz, H.T., Geni</w:t>
      </w:r>
      <w:r>
        <w:rPr>
          <w:rFonts w:ascii="Calibri" w:hAnsi="Calibri" w:cs="Calibri"/>
          <w:lang w:eastAsia="en-US"/>
        </w:rPr>
        <w:t>ş</w:t>
      </w:r>
      <w:r>
        <w:rPr>
          <w:lang w:eastAsia="en-US"/>
        </w:rPr>
        <w:t xml:space="preserve">, H.E., Acar Soykut, E., Yazgan, N.N., Güven, B., Uysal, R.S., Bozkurt, A.G., </w:t>
      </w:r>
      <w:r>
        <w:rPr>
          <w:rFonts w:ascii="Calibri" w:hAnsi="Calibri" w:cs="Calibri"/>
          <w:lang w:eastAsia="en-US"/>
        </w:rPr>
        <w:t>İ</w:t>
      </w:r>
      <w:r>
        <w:rPr>
          <w:lang w:eastAsia="en-US"/>
        </w:rPr>
        <w:t>laslan, K., Torun, O., et al. (2015). Dispersive and FT-Raman spectroscopic methods in food analysis. RSC Advances 5, 56606-56624.</w:t>
      </w:r>
    </w:p>
    <w:p w:rsidR="00F20701" w:rsidRDefault="00F20701" w:rsidP="00F20701">
      <w:pPr>
        <w:rPr>
          <w:lang w:eastAsia="en-US"/>
        </w:rPr>
      </w:pPr>
      <w:r>
        <w:rPr>
          <w:lang w:eastAsia="en-US"/>
        </w:rPr>
        <w:t>Bridgeman, J., Baker, A., Brown, D., and Boxall, J.B. (2015). Portable LED fluorescence instrumentation for the rapid assessment of potable water quality. Science of The Total Environment 524-525, 338-346.</w:t>
      </w:r>
    </w:p>
    <w:p w:rsidR="00F20701" w:rsidRDefault="00F20701" w:rsidP="00F20701">
      <w:pPr>
        <w:rPr>
          <w:lang w:eastAsia="en-US"/>
        </w:rPr>
      </w:pPr>
      <w:r>
        <w:rPr>
          <w:lang w:eastAsia="en-US"/>
        </w:rPr>
        <w:t xml:space="preserve">Cabral, J.P. (2010). Water microbiology. Bacterial pathogens and water. </w:t>
      </w:r>
      <w:r w:rsidRPr="009E6BD2">
        <w:rPr>
          <w:lang w:eastAsia="en-US"/>
        </w:rPr>
        <w:t>International Journal of Environmental Research and Public Health 7, 3657</w:t>
      </w:r>
      <w:r>
        <w:rPr>
          <w:lang w:eastAsia="en-US"/>
        </w:rPr>
        <w:t>-3703.</w:t>
      </w:r>
    </w:p>
    <w:p w:rsidR="00F20701" w:rsidRDefault="00F20701" w:rsidP="00F20701">
      <w:pPr>
        <w:rPr>
          <w:lang w:eastAsia="en-US"/>
        </w:rPr>
      </w:pPr>
      <w:r>
        <w:rPr>
          <w:lang w:eastAsia="en-US"/>
        </w:rPr>
        <w:t>Carstea, E.M., Bridgeman, J., Baker, A., and Reynolds, D.M. (2016). Fluorescence spectroscopy for wastewater monitoring: A review. Water Research 95, 205-219.</w:t>
      </w:r>
    </w:p>
    <w:p w:rsidR="00F20701" w:rsidRDefault="00F20701" w:rsidP="00F20701">
      <w:pPr>
        <w:rPr>
          <w:lang w:eastAsia="en-US"/>
        </w:rPr>
      </w:pPr>
      <w:r>
        <w:rPr>
          <w:lang w:eastAsia="en-US"/>
        </w:rPr>
        <w:t>Cohen, E., Levy, G.J., and Borisover, M. (2014). Fluorescent components of organic matter in wastewater: efficacy and selectivity of the water treatment. Water Research 55, 323-334.</w:t>
      </w:r>
    </w:p>
    <w:p w:rsidR="00F20701" w:rsidRDefault="00F20701" w:rsidP="00F20701">
      <w:pPr>
        <w:rPr>
          <w:lang w:eastAsia="en-US"/>
        </w:rPr>
      </w:pPr>
      <w:r>
        <w:rPr>
          <w:lang w:eastAsia="en-US"/>
        </w:rPr>
        <w:t xml:space="preserve">Collier, S.A., Stockman, L.J., Hicks, L.A., Garrison, L.E., Zhou, F.J., and Beach, M.J. (2012). Direct healthcare costs of selected diseases primarily or partially transmitted by water. </w:t>
      </w:r>
      <w:r w:rsidRPr="009E6BD2">
        <w:rPr>
          <w:lang w:eastAsia="en-US"/>
        </w:rPr>
        <w:t xml:space="preserve">Epidemiology </w:t>
      </w:r>
      <w:r>
        <w:rPr>
          <w:lang w:eastAsia="en-US"/>
        </w:rPr>
        <w:t>and</w:t>
      </w:r>
      <w:r w:rsidRPr="009E6BD2">
        <w:rPr>
          <w:lang w:eastAsia="en-US"/>
        </w:rPr>
        <w:t xml:space="preserve"> Infection</w:t>
      </w:r>
      <w:r>
        <w:rPr>
          <w:lang w:eastAsia="en-US"/>
        </w:rPr>
        <w:t xml:space="preserve"> 140, 2003-2013.</w:t>
      </w:r>
    </w:p>
    <w:p w:rsidR="00F20701" w:rsidRDefault="00F20701" w:rsidP="00F20701">
      <w:pPr>
        <w:rPr>
          <w:lang w:eastAsia="en-US"/>
        </w:rPr>
      </w:pPr>
      <w:r>
        <w:rPr>
          <w:lang w:eastAsia="en-US"/>
        </w:rPr>
        <w:t xml:space="preserve">Costa, D., Bousseau, A., Thevenot, S., Dufour, X., Laland, C., Burucoa, C., and Castel, O. (2015). Nosocomial outbreak of Pseudomonas aeruginosa associated with a drinking water fountain. </w:t>
      </w:r>
      <w:r w:rsidRPr="009E6BD2">
        <w:rPr>
          <w:lang w:eastAsia="en-US"/>
        </w:rPr>
        <w:t>Journal of Hospital Infection</w:t>
      </w:r>
      <w:r>
        <w:rPr>
          <w:lang w:eastAsia="en-US"/>
        </w:rPr>
        <w:t xml:space="preserve"> 91, 271-274.</w:t>
      </w:r>
    </w:p>
    <w:p w:rsidR="00F20701" w:rsidRDefault="00F20701" w:rsidP="00F20701">
      <w:pPr>
        <w:rPr>
          <w:lang w:eastAsia="en-US"/>
        </w:rPr>
      </w:pPr>
      <w:r>
        <w:rPr>
          <w:lang w:eastAsia="en-US"/>
        </w:rPr>
        <w:t>Cumberland, S., Bridgeman, J., Baker, A., Sterling, M., and Ward, D. (2012). Fluorescence spectroscopy as a tool for determining microbial quality in potable water applications. Environmental Technology 33, 687-693.</w:t>
      </w:r>
    </w:p>
    <w:p w:rsidR="00F52E98" w:rsidRDefault="00F52E98" w:rsidP="00F52E98">
      <w:pPr>
        <w:rPr>
          <w:lang w:eastAsia="en-US"/>
        </w:rPr>
      </w:pPr>
      <w:r>
        <w:rPr>
          <w:lang w:eastAsia="en-US"/>
        </w:rPr>
        <w:t xml:space="preserve">De Gelder, J., De Gussem, K., </w:t>
      </w:r>
      <w:r w:rsidRPr="00F52E98">
        <w:rPr>
          <w:lang w:eastAsia="en-US"/>
        </w:rPr>
        <w:t>Vandenabeele</w:t>
      </w:r>
      <w:r>
        <w:rPr>
          <w:lang w:eastAsia="en-US"/>
        </w:rPr>
        <w:t>, P.</w:t>
      </w:r>
      <w:ins w:id="935" w:author="Shlomo Sela" w:date="2018-08-28T16:36:00Z">
        <w:r w:rsidR="00D00B7D">
          <w:rPr>
            <w:lang w:eastAsia="en-US"/>
          </w:rPr>
          <w:t>,</w:t>
        </w:r>
      </w:ins>
      <w:r>
        <w:rPr>
          <w:lang w:eastAsia="en-US"/>
        </w:rPr>
        <w:t xml:space="preserve"> and Moens</w:t>
      </w:r>
      <w:ins w:id="936" w:author="Shlomo Sela" w:date="2018-08-28T16:36:00Z">
        <w:r w:rsidR="00D00B7D">
          <w:rPr>
            <w:lang w:eastAsia="en-US"/>
          </w:rPr>
          <w:t>,</w:t>
        </w:r>
      </w:ins>
      <w:r>
        <w:rPr>
          <w:lang w:eastAsia="en-US"/>
        </w:rPr>
        <w:t xml:space="preserve"> L. (2007). Reference database of Raman spectra of biological molecules. Journal of Raman Spectroscopy 38, 1133-1147 </w:t>
      </w:r>
    </w:p>
    <w:p w:rsidR="00F20701" w:rsidRDefault="00F20701" w:rsidP="00F20701">
      <w:pPr>
        <w:rPr>
          <w:lang w:eastAsia="en-US"/>
        </w:rPr>
      </w:pPr>
      <w:r>
        <w:rPr>
          <w:lang w:eastAsia="en-US"/>
        </w:rPr>
        <w:t>Determann, S., Lobbes, J.M., Reuter, R., and Rullkötter, J. (1998). Ultraviolet fluorescence excitation and emission spectroscopy of marine algae and bacteria. Marine Chemistry 62, 137-156.</w:t>
      </w:r>
    </w:p>
    <w:p w:rsidR="00F20701" w:rsidRDefault="00F20701" w:rsidP="00F20701">
      <w:pPr>
        <w:rPr>
          <w:lang w:eastAsia="en-US"/>
        </w:rPr>
      </w:pPr>
      <w:r>
        <w:rPr>
          <w:lang w:eastAsia="en-US"/>
        </w:rPr>
        <w:t>Eaton, A., Clesceri, L.S., Rice, E.W., Greenberg, A.E., and Franson, M. (2005). APHA: standard methods for the examination of water and wastewater. Centennial Edition, APHA, AWWA, WEF, Washington, DC.</w:t>
      </w:r>
    </w:p>
    <w:p w:rsidR="00F20701" w:rsidRDefault="00F20701" w:rsidP="00F20701">
      <w:pPr>
        <w:rPr>
          <w:lang w:eastAsia="en-US"/>
        </w:rPr>
      </w:pPr>
      <w:r>
        <w:rPr>
          <w:lang w:eastAsia="en-US"/>
        </w:rPr>
        <w:t>Eberhardt, K., Stiebing C., Matthaus, C., Matthaus C., Schmitt, M., and Popp, J. (2015). Advantages and limitations of Raman spectroscopy for molecular diagnostics: an update.</w:t>
      </w:r>
      <w:r w:rsidRPr="00F57781">
        <w:t xml:space="preserve"> </w:t>
      </w:r>
      <w:r w:rsidRPr="00F57781">
        <w:rPr>
          <w:lang w:eastAsia="en-US"/>
        </w:rPr>
        <w:t>Expert Review of Molecular Diagnostics</w:t>
      </w:r>
      <w:r>
        <w:rPr>
          <w:lang w:eastAsia="en-US"/>
        </w:rPr>
        <w:t xml:space="preserve"> </w:t>
      </w:r>
      <w:r w:rsidRPr="00F57781">
        <w:rPr>
          <w:lang w:eastAsia="en-US"/>
        </w:rPr>
        <w:t>15, 773-787</w:t>
      </w:r>
      <w:r>
        <w:rPr>
          <w:lang w:eastAsia="en-US"/>
        </w:rPr>
        <w:t xml:space="preserve"> </w:t>
      </w:r>
    </w:p>
    <w:p w:rsidR="00F20701" w:rsidRDefault="00F20701" w:rsidP="00F20701">
      <w:pPr>
        <w:rPr>
          <w:lang w:eastAsia="en-US"/>
        </w:rPr>
      </w:pPr>
      <w:r>
        <w:rPr>
          <w:lang w:eastAsia="en-US"/>
        </w:rPr>
        <w:t>Edberg, S.C., Rice, E.W., Karlin, R.J., and Allen, M.J. (2000). Escherichia coli: the best biological drinking water indicator for public health protectio</w:t>
      </w:r>
      <w:r w:rsidRPr="009E6BD2">
        <w:rPr>
          <w:lang w:eastAsia="en-US"/>
        </w:rPr>
        <w:t>n. Symposium series (Society for Applied Microbiology), 106S-116S.</w:t>
      </w:r>
    </w:p>
    <w:p w:rsidR="00F20701" w:rsidRDefault="00F20701" w:rsidP="00F20701">
      <w:pPr>
        <w:rPr>
          <w:lang w:eastAsia="en-US"/>
        </w:rPr>
      </w:pPr>
      <w:r>
        <w:rPr>
          <w:lang w:eastAsia="en-US"/>
        </w:rPr>
        <w:t>Elliott, S., Lead, J.R., and Baker, A. (2006). Characterisation of the fluorescence from freshwater, planktonic bacteria. Water Research 40, 2075-2083.</w:t>
      </w:r>
    </w:p>
    <w:p w:rsidR="00F20701" w:rsidRDefault="00F20701" w:rsidP="00F20701">
      <w:pPr>
        <w:rPr>
          <w:lang w:eastAsia="en-US"/>
        </w:rPr>
      </w:pPr>
      <w:r>
        <w:rPr>
          <w:lang w:eastAsia="en-US"/>
        </w:rPr>
        <w:t>Eriksson, L., Andersson, P.L., Johansson, E., and Tysklind, M. (2006). Megavariate analysis of environmental QSAR data. Part I – A basic framework founded on principal component analysis (PCA), partial least squares (PLS), and statistical molecular design (SMD). Molecular Diversity 10, 169-186.</w:t>
      </w:r>
    </w:p>
    <w:p w:rsidR="00F20701" w:rsidRDefault="00F20701" w:rsidP="00F20701">
      <w:pPr>
        <w:rPr>
          <w:lang w:eastAsia="en-US"/>
        </w:rPr>
      </w:pPr>
      <w:r>
        <w:rPr>
          <w:lang w:eastAsia="en-US"/>
        </w:rPr>
        <w:t>Fearn, T. (2002). Assessing Calibrations: SEP, RPD, RER and R2. NIR news 13, 12-13.</w:t>
      </w:r>
    </w:p>
    <w:p w:rsidR="00F20701" w:rsidRDefault="00F20701" w:rsidP="00F20701">
      <w:pPr>
        <w:rPr>
          <w:lang w:eastAsia="en-US"/>
        </w:rPr>
      </w:pPr>
      <w:r>
        <w:rPr>
          <w:lang w:eastAsia="en-US"/>
        </w:rPr>
        <w:t xml:space="preserve">Fehrmann, A., Franz, M., Hoffmann, A., Rudzik, L., and Wüst, E. (1995). Dairy product analysis: identification of microorganisms by mid-infrared spectroscopy and determination of </w:t>
      </w:r>
      <w:r w:rsidRPr="009E6BD2">
        <w:rPr>
          <w:lang w:eastAsia="en-US"/>
        </w:rPr>
        <w:t>constituents by Raman spectroscopy. Journal of AOAC International</w:t>
      </w:r>
      <w:r>
        <w:rPr>
          <w:lang w:eastAsia="en-US"/>
        </w:rPr>
        <w:t xml:space="preserve"> 78, 1537-1542.</w:t>
      </w:r>
    </w:p>
    <w:p w:rsidR="00F20701" w:rsidRDefault="00F20701" w:rsidP="00F20701">
      <w:pPr>
        <w:rPr>
          <w:lang w:eastAsia="en-US"/>
        </w:rPr>
      </w:pPr>
      <w:r>
        <w:rPr>
          <w:lang w:eastAsia="en-US"/>
        </w:rPr>
        <w:t>Frolich, L., Vaizel-Ohayon, D., and Fishbain, B. (2017). Prediction of Bacterial Contamination Outbursts in Water Wells through Sparse Coding. Scientific Reports 7, 799.</w:t>
      </w:r>
    </w:p>
    <w:p w:rsidR="00F20701" w:rsidRDefault="00F20701" w:rsidP="00F20701">
      <w:pPr>
        <w:rPr>
          <w:lang w:eastAsia="en-US"/>
        </w:rPr>
      </w:pPr>
      <w:r>
        <w:rPr>
          <w:lang w:eastAsia="en-US"/>
        </w:rPr>
        <w:t>Geladi, P., and Kowalski, B.R. (1986). Partial least-squares regression: a tutorial. Analytica Chimica Acta 185, 1-17.</w:t>
      </w:r>
    </w:p>
    <w:p w:rsidR="00F20701" w:rsidRDefault="00F20701" w:rsidP="00F20701">
      <w:pPr>
        <w:rPr>
          <w:lang w:eastAsia="en-US"/>
        </w:rPr>
      </w:pPr>
      <w:r>
        <w:rPr>
          <w:lang w:eastAsia="en-US"/>
        </w:rPr>
        <w:t>Gholizadeh, A., Boruvka, L., Saberioon, M., Kozák, J., Vašát, R., and N</w:t>
      </w:r>
      <w:r>
        <w:rPr>
          <w:rFonts w:ascii="Calibri" w:hAnsi="Calibri" w:cs="Calibri"/>
          <w:lang w:eastAsia="en-US"/>
        </w:rPr>
        <w:t>ě</w:t>
      </w:r>
      <w:r>
        <w:rPr>
          <w:lang w:eastAsia="en-US"/>
        </w:rPr>
        <w:t>me</w:t>
      </w:r>
      <w:r>
        <w:rPr>
          <w:rFonts w:ascii="Calibri" w:hAnsi="Calibri" w:cs="Calibri"/>
          <w:lang w:eastAsia="en-US"/>
        </w:rPr>
        <w:t>č</w:t>
      </w:r>
      <w:r>
        <w:rPr>
          <w:lang w:eastAsia="en-US"/>
        </w:rPr>
        <w:t xml:space="preserve">ek, K. (2015). Comparing Different Data Preprocessing Methods for Monitoring Soil Heavy Metals Based on Soil Spectral Features. </w:t>
      </w:r>
      <w:r w:rsidRPr="007A2EEC">
        <w:rPr>
          <w:lang w:eastAsia="en-US"/>
        </w:rPr>
        <w:t xml:space="preserve">Soil </w:t>
      </w:r>
      <w:r>
        <w:rPr>
          <w:lang w:eastAsia="en-US"/>
        </w:rPr>
        <w:t>and</w:t>
      </w:r>
      <w:r w:rsidRPr="007A2EEC">
        <w:rPr>
          <w:lang w:eastAsia="en-US"/>
        </w:rPr>
        <w:t xml:space="preserve"> Water Res</w:t>
      </w:r>
      <w:r>
        <w:rPr>
          <w:lang w:eastAsia="en-US"/>
        </w:rPr>
        <w:t>earch</w:t>
      </w:r>
      <w:r w:rsidRPr="007A2EEC">
        <w:rPr>
          <w:lang w:eastAsia="en-US"/>
        </w:rPr>
        <w:t xml:space="preserve"> </w:t>
      </w:r>
      <w:r>
        <w:rPr>
          <w:lang w:eastAsia="en-US"/>
        </w:rPr>
        <w:t xml:space="preserve">4, </w:t>
      </w:r>
      <w:r w:rsidRPr="007A2EEC">
        <w:rPr>
          <w:lang w:eastAsia="en-US"/>
        </w:rPr>
        <w:t>218–227</w:t>
      </w:r>
    </w:p>
    <w:p w:rsidR="00F20701" w:rsidRDefault="00F20701" w:rsidP="00F20701">
      <w:pPr>
        <w:rPr>
          <w:lang w:eastAsia="en-US"/>
        </w:rPr>
      </w:pPr>
      <w:r>
        <w:rPr>
          <w:lang w:eastAsia="en-US"/>
        </w:rPr>
        <w:t>Heibati, M., Stedmon, C.A., Stenroth, K., Rauch, S., Toljander, J., Säve-Söderbergh, M., and Murphy, K.R. (2017). Assessment of drinking water quality at the tap using fluorescence spectroscopy. Water Research 125, 1-10.</w:t>
      </w:r>
    </w:p>
    <w:p w:rsidR="00F20701" w:rsidRDefault="00F20701" w:rsidP="00F20701">
      <w:pPr>
        <w:rPr>
          <w:lang w:eastAsia="en-US"/>
        </w:rPr>
      </w:pPr>
      <w:r>
        <w:rPr>
          <w:lang w:eastAsia="en-US"/>
        </w:rPr>
        <w:t>Hennekinne, J.A., De Buyser, M.L., and Dragacci, S. (2012). Staphylococcus aureus and its food poisoning toxins: characterization and outbreak investigation. FEMS Microbiology Reviews 36, 815-836.</w:t>
      </w:r>
    </w:p>
    <w:p w:rsidR="00F20701" w:rsidRDefault="00F20701" w:rsidP="00F20701">
      <w:pPr>
        <w:rPr>
          <w:lang w:eastAsia="en-US"/>
        </w:rPr>
      </w:pPr>
      <w:r>
        <w:rPr>
          <w:lang w:eastAsia="en-US"/>
        </w:rPr>
        <w:t>Ishii, S.K.L., and Boyer, T.H. (2012). Behavior of Reoccurring PARAFAC Components in Fluorescent Dissolved Organic Matter in Natural and Engineered Systems: A Critical Review. Environmental Science &amp; Technology 46, 2006-2017.</w:t>
      </w:r>
    </w:p>
    <w:p w:rsidR="009D437F" w:rsidRDefault="009D437F" w:rsidP="009D437F">
      <w:pPr>
        <w:rPr>
          <w:lang w:eastAsia="en-US"/>
        </w:rPr>
      </w:pPr>
      <w:commentRangeStart w:id="937"/>
      <w:r>
        <w:rPr>
          <w:lang w:eastAsia="en-US"/>
        </w:rPr>
        <w:t>Israeli Ministry of Health. (2017). Administrative directives for plan submissions to operate and monitor and drinking water treatment plant.</w:t>
      </w:r>
    </w:p>
    <w:p w:rsidR="009D437F" w:rsidRDefault="009D437F" w:rsidP="009D437F">
      <w:pPr>
        <w:rPr>
          <w:lang w:eastAsia="en-US"/>
        </w:rPr>
      </w:pPr>
      <w:r>
        <w:rPr>
          <w:lang w:eastAsia="en-US"/>
        </w:rPr>
        <w:t>Israeli Ministry of Health. (2017). Directives for water sampling.</w:t>
      </w:r>
      <w:commentRangeEnd w:id="937"/>
      <w:r w:rsidR="00E5272A">
        <w:rPr>
          <w:rStyle w:val="CommentReference"/>
          <w:rFonts w:eastAsia="Calibri"/>
        </w:rPr>
        <w:commentReference w:id="937"/>
      </w:r>
    </w:p>
    <w:p w:rsidR="009D437F" w:rsidRDefault="009D437F" w:rsidP="009D437F">
      <w:pPr>
        <w:rPr>
          <w:lang w:eastAsia="en-US"/>
        </w:rPr>
      </w:pPr>
      <w:r>
        <w:rPr>
          <w:lang w:eastAsia="en-US"/>
        </w:rPr>
        <w:t xml:space="preserve">Israeli Ministry of Health. (2017). </w:t>
      </w:r>
      <w:r w:rsidRPr="009D437F">
        <w:rPr>
          <w:lang w:eastAsia="en-US"/>
        </w:rPr>
        <w:t>Public Health Regulations</w:t>
      </w:r>
      <w:r>
        <w:rPr>
          <w:lang w:eastAsia="en-US"/>
        </w:rPr>
        <w:t xml:space="preserve"> – Sanitary quality of drinking water and drinking water </w:t>
      </w:r>
      <w:commentRangeStart w:id="938"/>
      <w:r>
        <w:rPr>
          <w:lang w:eastAsia="en-US"/>
        </w:rPr>
        <w:t>facilities</w:t>
      </w:r>
      <w:commentRangeEnd w:id="938"/>
      <w:r w:rsidR="00876F12">
        <w:rPr>
          <w:rStyle w:val="CommentReference"/>
          <w:rFonts w:eastAsia="Calibri"/>
        </w:rPr>
        <w:commentReference w:id="938"/>
      </w:r>
      <w:r>
        <w:rPr>
          <w:lang w:eastAsia="en-US"/>
        </w:rPr>
        <w:t>.</w:t>
      </w:r>
    </w:p>
    <w:p w:rsidR="00F20701" w:rsidRDefault="00F20701" w:rsidP="00F20701">
      <w:pPr>
        <w:rPr>
          <w:lang w:eastAsia="en-US"/>
        </w:rPr>
      </w:pPr>
      <w:r>
        <w:rPr>
          <w:lang w:eastAsia="en-US"/>
        </w:rPr>
        <w:t>Jarvis, R.M., Brooker, A., and Goodacre, R. (2006). Surface-enhanced Raman scattering for the rapid discrimination of bacteria. Faraday Discuss 132, 281-292; discussion 309-219.</w:t>
      </w:r>
    </w:p>
    <w:p w:rsidR="00F20701" w:rsidRDefault="00F20701" w:rsidP="00F20701">
      <w:pPr>
        <w:rPr>
          <w:lang w:eastAsia="en-US"/>
        </w:rPr>
      </w:pPr>
      <w:r w:rsidRPr="005F47C0">
        <w:rPr>
          <w:lang w:eastAsia="en-US"/>
        </w:rPr>
        <w:t xml:space="preserve">Jean, N.B., </w:t>
      </w:r>
      <w:r w:rsidR="00247A76" w:rsidRPr="00247A76">
        <w:rPr>
          <w:lang w:eastAsia="en-US"/>
        </w:rPr>
        <w:t>Bougault</w:t>
      </w:r>
      <w:r w:rsidR="00247A76">
        <w:rPr>
          <w:lang w:eastAsia="en-US"/>
        </w:rPr>
        <w:t xml:space="preserve"> </w:t>
      </w:r>
      <w:r w:rsidRPr="005F47C0">
        <w:rPr>
          <w:lang w:eastAsia="en-US"/>
        </w:rPr>
        <w:t>C</w:t>
      </w:r>
      <w:r w:rsidR="00247A76">
        <w:rPr>
          <w:lang w:eastAsia="en-US"/>
        </w:rPr>
        <w:t>.</w:t>
      </w:r>
      <w:r w:rsidRPr="005F47C0">
        <w:rPr>
          <w:lang w:eastAsia="en-US"/>
        </w:rPr>
        <w:t>, and Simorre, J.P. (2016). The Structure of Bacterial Cell Wall. https://glycopedia.eu/The-Bacterial-Cell-Wall</w:t>
      </w:r>
    </w:p>
    <w:p w:rsidR="00F20701" w:rsidRDefault="00F20701" w:rsidP="00F20701">
      <w:pPr>
        <w:rPr>
          <w:lang w:eastAsia="en-US"/>
        </w:rPr>
      </w:pPr>
      <w:r>
        <w:rPr>
          <w:lang w:eastAsia="en-US"/>
        </w:rPr>
        <w:t xml:space="preserve">Kaiser Optical Systems - Raman Spectroscopy - </w:t>
      </w:r>
      <w:commentRangeStart w:id="939"/>
      <w:r>
        <w:rPr>
          <w:lang w:eastAsia="en-US"/>
        </w:rPr>
        <w:t>A Tutorial</w:t>
      </w:r>
      <w:commentRangeEnd w:id="939"/>
      <w:r w:rsidR="00876F12">
        <w:rPr>
          <w:rStyle w:val="CommentReference"/>
          <w:rFonts w:eastAsia="Calibri"/>
        </w:rPr>
        <w:commentReference w:id="939"/>
      </w:r>
      <w:r>
        <w:rPr>
          <w:lang w:eastAsia="en-US"/>
        </w:rPr>
        <w:t>.</w:t>
      </w:r>
    </w:p>
    <w:p w:rsidR="00F20701" w:rsidRDefault="00F20701" w:rsidP="00F20701">
      <w:pPr>
        <w:rPr>
          <w:lang w:eastAsia="en-US"/>
        </w:rPr>
      </w:pPr>
      <w:r>
        <w:rPr>
          <w:lang w:eastAsia="en-US"/>
        </w:rPr>
        <w:t xml:space="preserve">Krafft, C., and Popp, J. (2015) The many facets of Raman spectroscopy for biomedical analysis. </w:t>
      </w:r>
      <w:r w:rsidRPr="0027251B">
        <w:rPr>
          <w:lang w:eastAsia="en-US"/>
        </w:rPr>
        <w:t xml:space="preserve">Analytical and Bioanalytical Chemistry </w:t>
      </w:r>
      <w:r w:rsidRPr="004C190F">
        <w:rPr>
          <w:lang w:eastAsia="en-US"/>
        </w:rPr>
        <w:t>407</w:t>
      </w:r>
      <w:r>
        <w:rPr>
          <w:lang w:eastAsia="en-US"/>
        </w:rPr>
        <w:t xml:space="preserve">, </w:t>
      </w:r>
      <w:r w:rsidRPr="004C190F">
        <w:rPr>
          <w:lang w:eastAsia="en-US"/>
        </w:rPr>
        <w:t>699–717</w:t>
      </w:r>
      <w:ins w:id="940" w:author="Shlomo Sela" w:date="2018-08-28T16:43:00Z">
        <w:r w:rsidR="00876F12">
          <w:rPr>
            <w:lang w:eastAsia="en-US"/>
          </w:rPr>
          <w:t>.</w:t>
        </w:r>
      </w:ins>
    </w:p>
    <w:p w:rsidR="00F20701" w:rsidRDefault="00F20701" w:rsidP="00EA1B8D">
      <w:pPr>
        <w:rPr>
          <w:lang w:eastAsia="en-US"/>
        </w:rPr>
      </w:pPr>
      <w:r w:rsidRPr="00EA1B8D">
        <w:rPr>
          <w:lang w:eastAsia="en-US"/>
        </w:rPr>
        <w:t>Kriegsmann, J., Casadonte, R., Kriegsmann, K., Longuespée, R., and Kriegsmann, M. (2018). Mass spectrometry in pathology – Vision for a future workflow. Pat</w:t>
      </w:r>
      <w:r w:rsidR="00EA1B8D" w:rsidRPr="00EA1B8D">
        <w:rPr>
          <w:lang w:eastAsia="en-US"/>
        </w:rPr>
        <w:t>hology - Research and Practice 214, 1057-1063</w:t>
      </w:r>
    </w:p>
    <w:p w:rsidR="00F20701" w:rsidRDefault="00F20701" w:rsidP="00F20701">
      <w:pPr>
        <w:rPr>
          <w:lang w:eastAsia="en-US"/>
        </w:rPr>
      </w:pPr>
      <w:r>
        <w:rPr>
          <w:lang w:eastAsia="en-US"/>
        </w:rPr>
        <w:t>Lakowicz, J.R. (2006</w:t>
      </w:r>
      <w:r w:rsidR="000251F1">
        <w:rPr>
          <w:lang w:eastAsia="en-US"/>
        </w:rPr>
        <w:t>a</w:t>
      </w:r>
      <w:r>
        <w:rPr>
          <w:lang w:eastAsia="en-US"/>
        </w:rPr>
        <w:t>). Introduction to Fluorescence. In Principles of Fluorescence Spectroscopy, J.R. Lakowicz, ed. (Maryland, USA: Springer). pp. 1-27</w:t>
      </w:r>
      <w:ins w:id="941" w:author="Shlomo Sela" w:date="2018-08-28T16:43:00Z">
        <w:r w:rsidR="00876F12">
          <w:rPr>
            <w:lang w:eastAsia="en-US"/>
          </w:rPr>
          <w:t>.</w:t>
        </w:r>
      </w:ins>
    </w:p>
    <w:p w:rsidR="00F20701" w:rsidRDefault="00F20701" w:rsidP="00F20701">
      <w:pPr>
        <w:rPr>
          <w:lang w:eastAsia="en-US"/>
        </w:rPr>
      </w:pPr>
      <w:r>
        <w:rPr>
          <w:lang w:eastAsia="en-US"/>
        </w:rPr>
        <w:t>Lakowicz, J.R. (2006</w:t>
      </w:r>
      <w:r w:rsidR="000251F1">
        <w:rPr>
          <w:lang w:eastAsia="en-US"/>
        </w:rPr>
        <w:t>b</w:t>
      </w:r>
      <w:r>
        <w:rPr>
          <w:lang w:eastAsia="en-US"/>
        </w:rPr>
        <w:t>). Protein Fluorescence. In Principles of Fluorescence Spectroscopy, J.R. Lakowicz, ed. (Maryland, USA: Springer). pp. 529-570</w:t>
      </w:r>
    </w:p>
    <w:p w:rsidR="00F20701" w:rsidRDefault="00F20701" w:rsidP="00F20701">
      <w:pPr>
        <w:rPr>
          <w:lang w:eastAsia="en-US"/>
        </w:rPr>
      </w:pPr>
      <w:r>
        <w:rPr>
          <w:lang w:eastAsia="en-US"/>
        </w:rPr>
        <w:t>Landis, J.R., and Koch, G.G. (1977). The Measurement of Observer Agreement for Categorical Data. Biometrics 33, 159-174.</w:t>
      </w:r>
    </w:p>
    <w:p w:rsidR="00F20701" w:rsidRDefault="00F20701" w:rsidP="00F20701">
      <w:pPr>
        <w:rPr>
          <w:lang w:eastAsia="en-US"/>
        </w:rPr>
      </w:pPr>
      <w:r>
        <w:rPr>
          <w:lang w:eastAsia="en-US"/>
        </w:rPr>
        <w:t>Leclerc, H., Schwartzbrod, L., and Dei-Cas, E. (2002). Microbial Agents Associated with Waterborne Diseases. Critical Reviews in Microbiology 28, 371-409.</w:t>
      </w:r>
    </w:p>
    <w:p w:rsidR="00DC293D" w:rsidRDefault="00DC293D" w:rsidP="00F20701">
      <w:pPr>
        <w:rPr>
          <w:lang w:eastAsia="en-US"/>
        </w:rPr>
      </w:pPr>
      <w:r w:rsidRPr="00DC293D">
        <w:rPr>
          <w:lang w:eastAsia="en-US"/>
        </w:rPr>
        <w:t>Leinweber</w:t>
      </w:r>
      <w:r>
        <w:rPr>
          <w:lang w:eastAsia="en-US"/>
        </w:rPr>
        <w:t xml:space="preserve">, D. (2007). </w:t>
      </w:r>
      <w:r w:rsidRPr="00DC293D">
        <w:rPr>
          <w:lang w:eastAsia="en-US"/>
        </w:rPr>
        <w:t>Stupid Data Miner Tricks: Overfitting the S&amp;P 500</w:t>
      </w:r>
      <w:r>
        <w:rPr>
          <w:lang w:eastAsia="en-US"/>
        </w:rPr>
        <w:t xml:space="preserve">. </w:t>
      </w:r>
      <w:r w:rsidRPr="00DC293D">
        <w:rPr>
          <w:lang w:eastAsia="en-US"/>
        </w:rPr>
        <w:t>The Journal of Investing</w:t>
      </w:r>
      <w:r>
        <w:rPr>
          <w:lang w:eastAsia="en-US"/>
        </w:rPr>
        <w:t xml:space="preserve"> 16, 15-22</w:t>
      </w:r>
    </w:p>
    <w:p w:rsidR="00F20701" w:rsidRDefault="00F20701" w:rsidP="00F20701">
      <w:pPr>
        <w:rPr>
          <w:lang w:eastAsia="en-US"/>
        </w:rPr>
      </w:pPr>
      <w:r>
        <w:rPr>
          <w:lang w:eastAsia="en-US"/>
        </w:rPr>
        <w:t>Li, Y.S., and Church, J.S. (2014). Raman spectroscopy in the analysis of food and pharmaceutical nanomaterials. Journal of Food and Drug Analysis 22, 29-48.</w:t>
      </w:r>
    </w:p>
    <w:p w:rsidR="00F20701" w:rsidRDefault="00F20701" w:rsidP="00F20701">
      <w:pPr>
        <w:rPr>
          <w:lang w:eastAsia="en-US"/>
        </w:rPr>
      </w:pPr>
      <w:r>
        <w:rPr>
          <w:lang w:eastAsia="en-US"/>
        </w:rPr>
        <w:t>Madigan, M.T., Martinko, J.M., and Brock, T.D. (2006). Brock biology of microorganisms, 11th edn (Upper Saddle River, N.J.: Pearson/Prentice Hall).</w:t>
      </w:r>
    </w:p>
    <w:p w:rsidR="00F20701" w:rsidRDefault="00F20701" w:rsidP="00F20701">
      <w:pPr>
        <w:rPr>
          <w:lang w:eastAsia="en-US"/>
        </w:rPr>
      </w:pPr>
      <w:r>
        <w:rPr>
          <w:lang w:eastAsia="en-US"/>
        </w:rPr>
        <w:t>Manoharan, R., Ghiamati, E., Dalterio, R.A., Britton, K.A., Nelson, W.H., and Sperry, J.F. (1990). UV resonance Raman spectra of bacteria, bacterial spores, protoplasts and calcium dipicolinate. Journal of Microbiological Methods 11, 1-15.</w:t>
      </w:r>
    </w:p>
    <w:p w:rsidR="00F20701" w:rsidRDefault="00F20701" w:rsidP="00F20701">
      <w:pPr>
        <w:rPr>
          <w:lang w:eastAsia="en-US"/>
        </w:rPr>
      </w:pPr>
      <w:r>
        <w:rPr>
          <w:lang w:eastAsia="en-US"/>
        </w:rPr>
        <w:t>Maquelin, K., Choo-Smith, L.P., van Vreeswijk, T., Endtz, H.P., Smith, B., Bennett, R., Bruining, H.A., and Puppels, G.J. (2000). Raman spectroscopic method for identification of clinically relevant microorganisms growing on solid culture medium. Analytical Chemistry 72, 12-19.</w:t>
      </w:r>
    </w:p>
    <w:p w:rsidR="00F20701" w:rsidRDefault="00F20701" w:rsidP="00F20701">
      <w:pPr>
        <w:rPr>
          <w:lang w:eastAsia="en-US"/>
        </w:rPr>
      </w:pPr>
      <w:r>
        <w:rPr>
          <w:lang w:eastAsia="en-US"/>
        </w:rPr>
        <w:t>Meisel, S., Stöckel, S., Elschner, M., Melzer, F., Rösch, P., and Popp, J. (2012). Raman spectroscopy as a potential tool for detection of Brucella spp. in milk. Applied Environmental Microbiology 78, 5575-5583.</w:t>
      </w:r>
    </w:p>
    <w:p w:rsidR="00F20701" w:rsidRDefault="00F20701" w:rsidP="00F20701">
      <w:pPr>
        <w:rPr>
          <w:lang w:eastAsia="en-US"/>
        </w:rPr>
      </w:pPr>
      <w:r>
        <w:rPr>
          <w:lang w:eastAsia="en-US"/>
        </w:rPr>
        <w:t>Meisel, S., Stöckel, S., Rösch, P., and Popp, J. (2014). Identification of meat-associated pathogens via Raman microspectroscopy. Food Microbiology 38, 36-43.</w:t>
      </w:r>
    </w:p>
    <w:p w:rsidR="00F20701" w:rsidRDefault="00F20701" w:rsidP="00F20701">
      <w:pPr>
        <w:rPr>
          <w:lang w:eastAsia="en-US"/>
        </w:rPr>
      </w:pPr>
      <w:r>
        <w:rPr>
          <w:lang w:eastAsia="en-US"/>
        </w:rPr>
        <w:t xml:space="preserve">Mello, C., Ribeiro, D., Novaes, F., and Popp, R.J. (2005). Rapid differentiation among bacteria that cause gastroenteritis by use of low-resolution Raman spectroscopy and PLS discriminant analysis. </w:t>
      </w:r>
      <w:r w:rsidRPr="0027251B">
        <w:rPr>
          <w:lang w:eastAsia="en-US"/>
        </w:rPr>
        <w:t xml:space="preserve">Analytical and Bioanalytical Chemistry </w:t>
      </w:r>
      <w:r>
        <w:rPr>
          <w:lang w:eastAsia="en-US"/>
        </w:rPr>
        <w:t>383, 701-706.</w:t>
      </w:r>
    </w:p>
    <w:p w:rsidR="00F20701" w:rsidRDefault="00F20701" w:rsidP="00F20701">
      <w:pPr>
        <w:rPr>
          <w:lang w:eastAsia="en-US"/>
        </w:rPr>
      </w:pPr>
      <w:r>
        <w:rPr>
          <w:lang w:eastAsia="en-US"/>
        </w:rPr>
        <w:t xml:space="preserve">Mizrach, A., Schmilovitch, Z., Korotic, R., Irudayaraj, J., and Shapira, R. (2007). Yeast Detection in Apple Juice Using Raman Spectroscopy and Chemometric Methods. </w:t>
      </w:r>
      <w:r w:rsidRPr="00876786">
        <w:rPr>
          <w:lang w:eastAsia="en-US"/>
        </w:rPr>
        <w:t>Transactions of the A</w:t>
      </w:r>
      <w:r>
        <w:rPr>
          <w:lang w:eastAsia="en-US"/>
        </w:rPr>
        <w:t xml:space="preserve">merican </w:t>
      </w:r>
      <w:r w:rsidRPr="00876786">
        <w:rPr>
          <w:lang w:eastAsia="en-US"/>
        </w:rPr>
        <w:t>S</w:t>
      </w:r>
      <w:r>
        <w:rPr>
          <w:lang w:eastAsia="en-US"/>
        </w:rPr>
        <w:t xml:space="preserve">ociety of </w:t>
      </w:r>
      <w:r w:rsidRPr="00876786">
        <w:rPr>
          <w:lang w:eastAsia="en-US"/>
        </w:rPr>
        <w:t>Agricultural and Biological Engineers</w:t>
      </w:r>
      <w:r>
        <w:rPr>
          <w:lang w:eastAsia="en-US"/>
        </w:rPr>
        <w:t xml:space="preserve"> 6, </w:t>
      </w:r>
      <w:r w:rsidRPr="00876786">
        <w:rPr>
          <w:lang w:eastAsia="en-US"/>
        </w:rPr>
        <w:t>2143-2149</w:t>
      </w:r>
    </w:p>
    <w:p w:rsidR="00F20701" w:rsidRDefault="00F20701" w:rsidP="00F20701">
      <w:pPr>
        <w:rPr>
          <w:lang w:eastAsia="en-US"/>
        </w:rPr>
      </w:pPr>
      <w:r w:rsidRPr="004C6618">
        <w:rPr>
          <w:lang w:eastAsia="en-US"/>
        </w:rPr>
        <w:t xml:space="preserve">Monzó, J., Insua, I., Fernandez-Trillo, F., and Rodriguez, P. (2015). Fundamentals, achievements and challenges in the electrochemical sensing of pathogens. Analyst, 140, 7116-7128 </w:t>
      </w:r>
    </w:p>
    <w:p w:rsidR="00F20701" w:rsidRDefault="00F20701" w:rsidP="00F20701">
      <w:pPr>
        <w:rPr>
          <w:lang w:eastAsia="en-US"/>
        </w:rPr>
      </w:pPr>
      <w:r>
        <w:rPr>
          <w:lang w:eastAsia="en-US"/>
        </w:rPr>
        <w:t>Naumann, D., Keller, S., Helm, D., Schultz, C., and Schrader, B. (1995). FT-IR spectroscopy and FT-Raman spectroscopy are powerful analytical tools for the non-invasive characterization of intact microbial cells. Journal of Molecular Structure 347, 399-405.</w:t>
      </w:r>
    </w:p>
    <w:p w:rsidR="00F20701" w:rsidRDefault="00F20701" w:rsidP="00F20701">
      <w:pPr>
        <w:rPr>
          <w:lang w:eastAsia="en-US"/>
        </w:rPr>
      </w:pPr>
      <w:r w:rsidRPr="00FA3D6C">
        <w:rPr>
          <w:lang w:eastAsia="en-US"/>
        </w:rPr>
        <w:t>Nebbioso, A., and Piccolo, A. (2012). Molecular characterization of dissolved organic matter (DOM): a critical review. Analytical and Bioanalytical Chemistry 405, 109-124</w:t>
      </w:r>
    </w:p>
    <w:p w:rsidR="00F20701" w:rsidRDefault="00F20701" w:rsidP="00F20701">
      <w:pPr>
        <w:rPr>
          <w:lang w:eastAsia="en-US"/>
        </w:rPr>
      </w:pPr>
      <w:r>
        <w:rPr>
          <w:lang w:eastAsia="en-US"/>
        </w:rPr>
        <w:t>Nicolaou, N., Xu, Y., and Goodacre, R. (2011). Fourier transform infrared and Raman spectroscopies for the rapid detection, enumeration, and growth interaction of the bacteria Staphylococcus aureus and Lactococcus lactis ssp. cremoris in milk. Analytical Chemistry 83, 5681-5687.</w:t>
      </w:r>
    </w:p>
    <w:p w:rsidR="00F20701" w:rsidRDefault="00F20701" w:rsidP="00F20701">
      <w:pPr>
        <w:rPr>
          <w:lang w:eastAsia="en-US"/>
        </w:rPr>
      </w:pPr>
      <w:r>
        <w:rPr>
          <w:lang w:eastAsia="en-US"/>
        </w:rPr>
        <w:t xml:space="preserve">Pahlow, S., Meisel, S., Cialla-May, D., Weber, K., Rösch, P., and Popp, J. (2015). Isolation and identification of bacteria by means of Raman spectroscopy. </w:t>
      </w:r>
      <w:r w:rsidRPr="00FA3D6C">
        <w:rPr>
          <w:lang w:eastAsia="en-US"/>
        </w:rPr>
        <w:t xml:space="preserve">Advanced Drug Delivery Reviews </w:t>
      </w:r>
      <w:r>
        <w:rPr>
          <w:lang w:eastAsia="en-US"/>
        </w:rPr>
        <w:t>89, 105-120.</w:t>
      </w:r>
    </w:p>
    <w:p w:rsidR="00F20701" w:rsidRDefault="00F20701" w:rsidP="00F20701">
      <w:pPr>
        <w:rPr>
          <w:lang w:eastAsia="en-US"/>
        </w:rPr>
      </w:pPr>
      <w:r>
        <w:rPr>
          <w:lang w:eastAsia="en-US"/>
        </w:rPr>
        <w:t>Pazos-Perez, N., Pazos, E., Catala, C., Mir-Simon, B., Gómez-de Pedro, S., Sagales, J., Villanueva, C., Vila, J., Soriano, A., García de Abajo, F.J., et al. (2016). Ultrasensitive multiplex optical quantification of bacteria in large samples of biofluids. Scientific Reports 6, 29014.</w:t>
      </w:r>
    </w:p>
    <w:p w:rsidR="00F20701" w:rsidRDefault="00F20701" w:rsidP="00F20701">
      <w:pPr>
        <w:rPr>
          <w:lang w:eastAsia="en-US"/>
        </w:rPr>
      </w:pPr>
      <w:r w:rsidRPr="00FB0E41">
        <w:rPr>
          <w:highlight w:val="yellow"/>
          <w:lang w:eastAsia="en-US"/>
        </w:rPr>
        <w:t>Pubchem Database, National Center for Bioinformatics. (2018). Tyrosine CID=6057, Phenylalanine CID=6305, Tryptophan CID=6140 (PubChem Compound Database).</w:t>
      </w:r>
      <w:ins w:id="942" w:author="Shlomo Sela" w:date="2018-08-28T16:39:00Z">
        <w:r w:rsidR="00876F12">
          <w:rPr>
            <w:lang w:eastAsia="en-US"/>
          </w:rPr>
          <w:t>???????????????</w:t>
        </w:r>
      </w:ins>
    </w:p>
    <w:p w:rsidR="00F20701" w:rsidRDefault="00F20701" w:rsidP="00F20701">
      <w:pPr>
        <w:rPr>
          <w:lang w:eastAsia="en-US"/>
        </w:rPr>
      </w:pPr>
      <w:r>
        <w:rPr>
          <w:lang w:eastAsia="en-US"/>
        </w:rPr>
        <w:t xml:space="preserve">Premasiri, W.R., Chen, Y., Williamson, P.M., Bandarage, D.C., Pyles, C., and Ziegler, L.D. (2017). Rapid urinary tract infection diagnostics by surface-enhanced Raman spectroscopy (SERS): identification and antibiotic susceptibilities. </w:t>
      </w:r>
      <w:r w:rsidRPr="0027251B">
        <w:rPr>
          <w:lang w:eastAsia="en-US"/>
        </w:rPr>
        <w:t xml:space="preserve">Analytical and Bioanalytical Chemistry </w:t>
      </w:r>
      <w:r>
        <w:rPr>
          <w:lang w:eastAsia="en-US"/>
        </w:rPr>
        <w:t>409, 3043-3054.</w:t>
      </w:r>
    </w:p>
    <w:p w:rsidR="00F20701" w:rsidRDefault="00F20701" w:rsidP="00F20701">
      <w:pPr>
        <w:rPr>
          <w:lang w:eastAsia="en-US"/>
        </w:rPr>
      </w:pPr>
      <w:r>
        <w:rPr>
          <w:lang w:eastAsia="en-US"/>
        </w:rPr>
        <w:t>Premasiri, W.R., Moir, D.T., Klempner, M.S., Krieger, N., Jones, G., and Ziegler, L.D. (2005). Characterization of the Surface Enhanced Raman Scattering (SERS) of Bacteria. The Journal of Physical Chemistry B 109, 312-320.</w:t>
      </w:r>
    </w:p>
    <w:p w:rsidR="00247A76" w:rsidRDefault="00247A76" w:rsidP="00F20701">
      <w:pPr>
        <w:rPr>
          <w:lang w:eastAsia="en-US"/>
        </w:rPr>
      </w:pPr>
      <w:r>
        <w:rPr>
          <w:lang w:eastAsia="en-US"/>
        </w:rPr>
        <w:t xml:space="preserve">Reynolds, D.M. (2003). </w:t>
      </w:r>
      <w:r w:rsidRPr="00247A76">
        <w:rPr>
          <w:lang w:eastAsia="en-US"/>
        </w:rPr>
        <w:t>Rapid and direct determination of tryptophan in water using synchronous fluorescence spectroscopy.</w:t>
      </w:r>
      <w:r>
        <w:rPr>
          <w:lang w:eastAsia="en-US"/>
        </w:rPr>
        <w:t xml:space="preserve"> Water Research 37, 3055-3060</w:t>
      </w:r>
    </w:p>
    <w:p w:rsidR="00F20701" w:rsidRDefault="00F20701" w:rsidP="00F20701">
      <w:pPr>
        <w:rPr>
          <w:lang w:eastAsia="en-US"/>
        </w:rPr>
      </w:pPr>
      <w:r>
        <w:rPr>
          <w:lang w:eastAsia="en-US"/>
        </w:rPr>
        <w:t>Rodriguez, S.B., Thornton, M.A., and Thornton, R.J. (2013). Raman Spectroscopy and Chemometrics for Identification and Strain Discrimination of the Wine Spoilage Yeasts Saccharomyces cerevisiae, Zygosaccharomyces bailii, and Brettanomyces bruxellensis. Applied and Environmental Microbiology 79, 6264-6270.</w:t>
      </w:r>
    </w:p>
    <w:p w:rsidR="00F20701" w:rsidRDefault="00F20701" w:rsidP="00F20701">
      <w:pPr>
        <w:rPr>
          <w:lang w:eastAsia="en-US"/>
        </w:rPr>
      </w:pPr>
      <w:r>
        <w:rPr>
          <w:lang w:eastAsia="en-US"/>
        </w:rPr>
        <w:t>Rompré, A., Servais, P., Baudart, J., de-Roubin, M.-R., and Laurent, P. (2002). Detection and enumeration of coliforms in drinking water: current methods and emerging approaches. Journal of Microbiological Methods 49, 31-54.</w:t>
      </w:r>
    </w:p>
    <w:p w:rsidR="00F20701" w:rsidRDefault="00F20701" w:rsidP="00F20701">
      <w:pPr>
        <w:rPr>
          <w:lang w:eastAsia="en-US"/>
        </w:rPr>
      </w:pPr>
      <w:r>
        <w:rPr>
          <w:lang w:eastAsia="en-US"/>
        </w:rPr>
        <w:t>Rösch, P., Harz, M., Schmitt, M., Peschke, K.D., Ronneberger, O., Burkhardt, H., Motzkus, H.W., Lankers, M., Hofer, S., Thiele, H. (2005). Chemotaxonomic identification of single bacteria by micro-Raman spectroscopy: application to clean-room-relevant biological contaminations. Applied Environmental Microbiology 71, 1626-1637.</w:t>
      </w:r>
    </w:p>
    <w:p w:rsidR="00F20701" w:rsidRDefault="00F20701" w:rsidP="00F20701">
      <w:pPr>
        <w:rPr>
          <w:lang w:eastAsia="en-US"/>
        </w:rPr>
      </w:pPr>
      <w:r>
        <w:rPr>
          <w:lang w:eastAsia="en-US"/>
        </w:rPr>
        <w:t>Schmilovitch, Z., Mizrach, A., Alchanatis, V., Kritzman, G., Korotic, R., Irudayaraj, J., and Debroy, C. (2005). Detection of bacteria with low-resolution Raman spectroscopy.   Transactions of the American Society of Agricultural Engineers 48, 1843-1850.</w:t>
      </w:r>
    </w:p>
    <w:p w:rsidR="00F20701" w:rsidRDefault="00F20701" w:rsidP="00F20701">
      <w:pPr>
        <w:rPr>
          <w:lang w:eastAsia="en-US"/>
        </w:rPr>
      </w:pPr>
      <w:r>
        <w:rPr>
          <w:lang w:eastAsia="en-US"/>
        </w:rPr>
        <w:t>Simelane, K.S. (2013). Application of Fluorescence Spectroscopy for Monitoring Microbial Contamination of Drinking Water. MSc Thesis: Faculty of Agriculture, Food and Environment, Hebrew University of Jerusalem.</w:t>
      </w:r>
    </w:p>
    <w:p w:rsidR="00F20701" w:rsidRDefault="00F20701" w:rsidP="00F20701">
      <w:pPr>
        <w:rPr>
          <w:lang w:eastAsia="en-US"/>
        </w:rPr>
      </w:pPr>
      <w:commentRangeStart w:id="943"/>
      <w:r>
        <w:rPr>
          <w:lang w:eastAsia="en-US"/>
        </w:rPr>
        <w:t xml:space="preserve">Socrates, G. (2001). Infrared and Raman Characteristic Group Frequencies (Chichester, England: John Wiley &amp; </w:t>
      </w:r>
      <w:ins w:id="944" w:author="Shlomo Sela" w:date="2018-08-28T16:39:00Z">
        <w:r w:rsidR="00876F12">
          <w:rPr>
            <w:lang w:eastAsia="en-US"/>
          </w:rPr>
          <w:t>S</w:t>
        </w:r>
      </w:ins>
      <w:del w:id="945" w:author="Shlomo Sela" w:date="2018-08-28T16:39:00Z">
        <w:r w:rsidDel="00876F12">
          <w:rPr>
            <w:lang w:eastAsia="en-US"/>
          </w:rPr>
          <w:delText>s</w:delText>
        </w:r>
      </w:del>
      <w:r>
        <w:rPr>
          <w:lang w:eastAsia="en-US"/>
        </w:rPr>
        <w:t>ons Ltd.).</w:t>
      </w:r>
      <w:commentRangeEnd w:id="943"/>
      <w:r w:rsidR="00876F12">
        <w:rPr>
          <w:rStyle w:val="CommentReference"/>
          <w:rFonts w:eastAsia="Calibri"/>
        </w:rPr>
        <w:commentReference w:id="943"/>
      </w:r>
    </w:p>
    <w:p w:rsidR="00F20701" w:rsidRDefault="00F20701" w:rsidP="00F20701">
      <w:pPr>
        <w:rPr>
          <w:lang w:eastAsia="en-US"/>
        </w:rPr>
      </w:pPr>
      <w:r>
        <w:rPr>
          <w:lang w:eastAsia="en-US"/>
        </w:rPr>
        <w:t>Sorensen, J.P.R., Baker, A., Cumberland, S.A., Lapworth, D.J., MacDonald, A.M., Pedley, S., Taylor, R.G., and Ward, J.S.T. (2018a). Real-time detection of faecally contaminated drinking water with tryptophan-like fluorescence: defining threshold values. Science of The Total Environment 622-623, 1250-1257.</w:t>
      </w:r>
    </w:p>
    <w:p w:rsidR="00F20701" w:rsidRDefault="00F20701" w:rsidP="00F20701">
      <w:pPr>
        <w:rPr>
          <w:lang w:eastAsia="en-US"/>
        </w:rPr>
      </w:pPr>
      <w:r>
        <w:rPr>
          <w:lang w:eastAsia="en-US"/>
        </w:rPr>
        <w:t xml:space="preserve">Sorensen, J.P.R., Lapworth, D.J., Marchant, B.P., Nkhuwa, D.C.W., Pedley, S., Stuart, M.E., Bell, R.A., Chirwa, M., Kabika, J., Liemisa, M., et al. (2015). </w:t>
      </w:r>
      <w:r w:rsidRPr="00876F12">
        <w:rPr>
          <w:i/>
          <w:iCs/>
          <w:lang w:eastAsia="en-US"/>
          <w:rPrChange w:id="946" w:author="Shlomo Sela" w:date="2018-08-28T16:42:00Z">
            <w:rPr>
              <w:lang w:eastAsia="en-US"/>
            </w:rPr>
          </w:rPrChange>
        </w:rPr>
        <w:t>In-situ</w:t>
      </w:r>
      <w:r>
        <w:rPr>
          <w:lang w:eastAsia="en-US"/>
        </w:rPr>
        <w:t xml:space="preserve"> tryptophan-like fluorescence: A real-time indicator of faecal contamination in drinking water supplies. Water Research 81, 38-46.</w:t>
      </w:r>
    </w:p>
    <w:p w:rsidR="00F20701" w:rsidRDefault="00F20701" w:rsidP="00F20701">
      <w:pPr>
        <w:rPr>
          <w:lang w:eastAsia="en-US"/>
        </w:rPr>
      </w:pPr>
      <w:r>
        <w:rPr>
          <w:lang w:eastAsia="en-US"/>
        </w:rPr>
        <w:t>Sorensen, J.P.R., Vivanco, A., Ascott, M.J., Gooddy, D.C., Lapworth, D.J., Read, D.S., Rushworth, C.M., Bucknall, J., Herbert, K., Karapanos, I., et al. (2018b). Online fluorescence spectroscopy for the real-time evaluation of the microbial quality of drinking water. Water Research 137, 301-309.</w:t>
      </w:r>
    </w:p>
    <w:p w:rsidR="00F20701" w:rsidRDefault="00F20701" w:rsidP="00F20701">
      <w:pPr>
        <w:rPr>
          <w:lang w:eastAsia="en-US"/>
        </w:rPr>
      </w:pPr>
      <w:r>
        <w:rPr>
          <w:lang w:eastAsia="en-US"/>
        </w:rPr>
        <w:t>Stedmon, C.A., Thomas, D.N., Granskog, M., Kaartokallio, H., Papadimitriou, S., and Kuosa, H. (2007). Characteristics of Dissolved Organic Matter in Baltic Coastal Sea Ice:  Allochthonous or Autochthonous Origins? Environmental Science &amp; Technology 41, 7273-7279.</w:t>
      </w:r>
    </w:p>
    <w:p w:rsidR="00F20701" w:rsidRDefault="00F20701" w:rsidP="00F20701">
      <w:pPr>
        <w:rPr>
          <w:lang w:eastAsia="en-US"/>
        </w:rPr>
      </w:pPr>
      <w:r>
        <w:rPr>
          <w:lang w:eastAsia="en-US"/>
        </w:rPr>
        <w:t>Stöckel, S., Kirchhoff, J., Neugebauer, U., Röscha, P., and Popp, J. (2015). The application of Raman spectroscopy for the detection and identification of microorganisms   Journal of Raman Spectroscopy, 89-109.</w:t>
      </w:r>
    </w:p>
    <w:p w:rsidR="00F20701" w:rsidRDefault="00F20701" w:rsidP="00F20701">
      <w:pPr>
        <w:rPr>
          <w:lang w:eastAsia="en-US"/>
        </w:rPr>
      </w:pPr>
      <w:r>
        <w:rPr>
          <w:lang w:eastAsia="en-US"/>
        </w:rPr>
        <w:t>Stöckel, S., Schumacher, W., Meisel, S., Elschner, M., Rösch, P., and Popp, J. (2010). Raman spectroscopy-compatible inactivation method for pathogenic endospores. Applied Environmental Microbiology 76, 2895-2907.</w:t>
      </w:r>
    </w:p>
    <w:p w:rsidR="00F20701" w:rsidRDefault="00F20701" w:rsidP="00F20701">
      <w:pPr>
        <w:rPr>
          <w:lang w:eastAsia="en-US"/>
        </w:rPr>
      </w:pPr>
      <w:r>
        <w:rPr>
          <w:lang w:eastAsia="en-US"/>
        </w:rPr>
        <w:t>Sundaram, J., Park, B., Hinton, A., Lawrence, K.C., and Kwon, Y. (2013a). Detection and differentiation of Salmonella serotypes using surface enhanced Raman scattering (SERS) technique. Journal of Food Measurement and Characterization 7, 1-12.</w:t>
      </w:r>
    </w:p>
    <w:p w:rsidR="00F20701" w:rsidRDefault="00F20701" w:rsidP="00F20701">
      <w:pPr>
        <w:rPr>
          <w:lang w:eastAsia="en-US"/>
        </w:rPr>
      </w:pPr>
      <w:r>
        <w:rPr>
          <w:lang w:eastAsia="en-US"/>
        </w:rPr>
        <w:t>Sundaram, J., Park, B., Kwon, Y., and Lawrence, K.C. (2013b). Surface enhanced Raman scattering (SERS) with biopolymer encapsulated silver nanosubstrates for rapid detection of foodborne pathogens. International Journal of Food Microbiology 167, 67-73.</w:t>
      </w:r>
    </w:p>
    <w:p w:rsidR="00F20701" w:rsidRDefault="00F20701" w:rsidP="00F20701">
      <w:pPr>
        <w:rPr>
          <w:lang w:eastAsia="en-US"/>
        </w:rPr>
      </w:pPr>
      <w:r>
        <w:rPr>
          <w:lang w:eastAsia="en-US"/>
        </w:rPr>
        <w:t>Tedetti, M., Joffre, P., and Goutx, M. (2013). Development of a field-portable fluorometer based on deep ultraviolet LEDs for the detection of phenanthrene- and tryptophan-like compounds in natural waters. Sensors and Actuators B: Chemical 182, 416-423.</w:t>
      </w:r>
    </w:p>
    <w:p w:rsidR="00F20701" w:rsidRDefault="00F20701" w:rsidP="00F20701">
      <w:pPr>
        <w:rPr>
          <w:lang w:eastAsia="en-US"/>
        </w:rPr>
      </w:pPr>
      <w:r>
        <w:rPr>
          <w:lang w:eastAsia="en-US"/>
        </w:rPr>
        <w:t>Wold, S., Sjöström, M. and Eriksson, L. (2001). PLS-regression: a basic tool of chemometrics. Chemometrics and Intelligent Laboratory Systems 58, 109-130.</w:t>
      </w:r>
    </w:p>
    <w:p w:rsidR="00F20701" w:rsidRDefault="00F20701" w:rsidP="00F20701">
      <w:pPr>
        <w:rPr>
          <w:lang w:eastAsia="en-US"/>
        </w:rPr>
      </w:pPr>
      <w:r>
        <w:rPr>
          <w:lang w:eastAsia="en-US"/>
        </w:rPr>
        <w:t>Walsh, J.D., Hyman, J.M., Borzhemskaya, L., Bowen, A., McKellar, C., Ullery, M., Mathias, E., Ronsick, C., Link, J., Wilson, M. (2013). Rapid intrinsic fluorescence method for direct identification of pathogens in blood cultures. MBio 4, e00865-00813.</w:t>
      </w:r>
    </w:p>
    <w:p w:rsidR="00F20701" w:rsidRDefault="00F20701" w:rsidP="00F20701">
      <w:pPr>
        <w:rPr>
          <w:lang w:eastAsia="en-US"/>
        </w:rPr>
      </w:pPr>
      <w:r>
        <w:rPr>
          <w:lang w:eastAsia="en-US"/>
        </w:rPr>
        <w:t>Wang, J., Xie, X., Feng, J., Chen, J.C., Du, X.J., Luo, J., Lu, X., and Wang, S. (2015). Rapid detection of Listeria monocytogenes in milk using confocal micro-Raman spectroscopy and chemometric analysis. International Journal of Food Microbiology 204, 66-74.</w:t>
      </w:r>
    </w:p>
    <w:p w:rsidR="00F20701" w:rsidRDefault="00F20701" w:rsidP="00F20701">
      <w:pPr>
        <w:rPr>
          <w:lang w:eastAsia="en-US"/>
        </w:rPr>
      </w:pPr>
      <w:r>
        <w:rPr>
          <w:lang w:eastAsia="en-US"/>
        </w:rPr>
        <w:t xml:space="preserve">Willemse-Erix, D.F., Scholtes-Timmerman, M.J., Jachtenberg, J.W., van Leeuwen, W.B., Horst-Kreft, D., Bakker Schut, T.C., Deurenberg, R.H., Puppels, G.J., van Belkum, A., Vos, M.C. (2009). Optical fingerprinting in bacterial epidemiology: Raman spectroscopy as a real-time typing method. </w:t>
      </w:r>
      <w:r w:rsidRPr="00FA3D6C">
        <w:rPr>
          <w:lang w:eastAsia="en-US"/>
        </w:rPr>
        <w:t xml:space="preserve">Journal of Clinical Microbiology </w:t>
      </w:r>
      <w:r>
        <w:rPr>
          <w:lang w:eastAsia="en-US"/>
        </w:rPr>
        <w:t>47, 652-659.</w:t>
      </w:r>
    </w:p>
    <w:p w:rsidR="00F20701" w:rsidRDefault="00F20701" w:rsidP="00F20701">
      <w:pPr>
        <w:rPr>
          <w:lang w:eastAsia="en-US"/>
        </w:rPr>
      </w:pPr>
      <w:r>
        <w:rPr>
          <w:lang w:eastAsia="en-US"/>
        </w:rPr>
        <w:t>Williams, A.C., and Edwards, H.G.M. (1994). Fourier transform Raman spectroscopy of bacterial cell walls. Journal of Raman Spectroscopy 25, 673-677.</w:t>
      </w:r>
    </w:p>
    <w:p w:rsidR="00F20701" w:rsidRDefault="00F20701" w:rsidP="00F20701">
      <w:pPr>
        <w:rPr>
          <w:lang w:eastAsia="en-US"/>
        </w:rPr>
      </w:pPr>
      <w:r w:rsidRPr="00FA3D6C">
        <w:rPr>
          <w:lang w:eastAsia="en-US"/>
        </w:rPr>
        <w:t>Williams, P., and Norris, K.H. (2001). Near-infrared technology in the agricultural and food industries. 2nd ed. (Minnesota, USA: American Association of Cereal Chemists, Inc.)  p. 21.</w:t>
      </w:r>
    </w:p>
    <w:p w:rsidR="00F20701" w:rsidRDefault="00F20701" w:rsidP="00F20701">
      <w:pPr>
        <w:rPr>
          <w:lang w:eastAsia="en-US"/>
        </w:rPr>
      </w:pPr>
      <w:r>
        <w:rPr>
          <w:lang w:eastAsia="en-US"/>
        </w:rPr>
        <w:t>Yamashita, Y., Panton, A., Mahaffey, C., and Jaffé, R. (2011). Assessing the spatial and temporal variability of dissolved organic matter in Liverpool Bay using excitation–emission matrix fluorescence and parallel factor analysis. Ocean Dynamics 61, 569-579.</w:t>
      </w:r>
    </w:p>
    <w:p w:rsidR="00F20701" w:rsidRDefault="00F20701" w:rsidP="00F20701">
      <w:pPr>
        <w:rPr>
          <w:lang w:eastAsia="en-US"/>
        </w:rPr>
      </w:pPr>
      <w:r>
        <w:rPr>
          <w:lang w:eastAsia="en-US"/>
        </w:rPr>
        <w:t>Yang, L., Hur, J., and Zhuang, W. (2015). Occurrence and behaviors of fluorescence EEM-PARAFAC components in drinking water and wastewater treatment systems and their applications: a review. Environmental Science and Pollution Research 22, 6500-6510.</w:t>
      </w:r>
    </w:p>
    <w:p w:rsidR="00F20701" w:rsidRDefault="00F20701" w:rsidP="00F20701">
      <w:pPr>
        <w:rPr>
          <w:lang w:eastAsia="en-US"/>
        </w:rPr>
      </w:pPr>
      <w:r>
        <w:rPr>
          <w:lang w:eastAsia="en-US"/>
        </w:rPr>
        <w:t>Zeiri, L., Bronk, B.V., Shabtai, Y., Eichler, J., and Efrima, S. (2004). Surface-enhanced Raman spectroscopy as a tool for probing specific biochemical components in bacteria. Appllied Spectroscopy 58, 33-40.</w:t>
      </w:r>
    </w:p>
    <w:p w:rsidR="00247A76" w:rsidRDefault="00247A76" w:rsidP="00247A76">
      <w:pPr>
        <w:rPr>
          <w:lang w:eastAsia="en-US"/>
        </w:rPr>
      </w:pPr>
      <w:r>
        <w:rPr>
          <w:lang w:eastAsia="en-US"/>
        </w:rPr>
        <w:t>Zeiri, L., and Efrima, S. (2005). Surface-enhanced Raman spectroscopy of bacteria: the effect of excitation wavelength and chemical modification of the colloidal milieu. Journal of Raman Spectroscopy 36, 667-675.</w:t>
      </w:r>
    </w:p>
    <w:p w:rsidR="00247A76" w:rsidRDefault="00F20701" w:rsidP="00247A76">
      <w:pPr>
        <w:rPr>
          <w:lang w:eastAsia="en-US"/>
        </w:rPr>
      </w:pPr>
      <w:r>
        <w:rPr>
          <w:lang w:eastAsia="en-US"/>
        </w:rPr>
        <w:t>Zeiri, L., and Efrima, S. (2010). Surface-Enhanced Raman Scattering (SERS) of Microorganisms. Israel Journal of Chemistry 46, 337-346.</w:t>
      </w:r>
    </w:p>
    <w:p w:rsidR="00F20701" w:rsidRDefault="00F20701" w:rsidP="00AA0EAB">
      <w:pPr>
        <w:rPr>
          <w:lang w:eastAsia="en-US"/>
        </w:rPr>
      </w:pPr>
      <w:r>
        <w:rPr>
          <w:lang w:eastAsia="en-US"/>
        </w:rPr>
        <w:t>Zhou, H., Yang, D., Ivleva, N.P., Mircescu, N.E., Niessner, R., and Haisch, C. (2014). SERS detection of bacteria in water by in situ coating with Ag nanoparticles. Analytical Chemistry 86, 1525-1533.</w:t>
      </w:r>
    </w:p>
    <w:p w:rsidR="00433F9E" w:rsidRDefault="00433F9E">
      <w:pPr>
        <w:spacing w:before="0" w:after="160" w:line="259" w:lineRule="auto"/>
        <w:jc w:val="left"/>
        <w:rPr>
          <w:b/>
          <w:bCs/>
          <w:color w:val="000000"/>
          <w:sz w:val="28"/>
          <w:szCs w:val="28"/>
          <w:rtl/>
          <w:lang w:eastAsia="en-US"/>
        </w:rPr>
      </w:pPr>
      <w:bookmarkStart w:id="947" w:name="_Toc520664339"/>
      <w:r>
        <w:rPr>
          <w:rtl/>
        </w:rPr>
        <w:br w:type="page"/>
      </w:r>
    </w:p>
    <w:p w:rsidR="00F20701" w:rsidRDefault="00F20701" w:rsidP="007F0F28">
      <w:pPr>
        <w:pStyle w:val="Heading1"/>
        <w:numPr>
          <w:ilvl w:val="0"/>
          <w:numId w:val="0"/>
        </w:numPr>
        <w:bidi/>
        <w:ind w:left="360"/>
        <w:jc w:val="center"/>
        <w:rPr>
          <w:rtl/>
        </w:rPr>
      </w:pPr>
      <w:bookmarkStart w:id="948" w:name="_Toc522802754"/>
      <w:r>
        <w:rPr>
          <w:rFonts w:hint="cs"/>
          <w:rtl/>
        </w:rPr>
        <w:t>תקציר</w:t>
      </w:r>
      <w:bookmarkEnd w:id="947"/>
      <w:bookmarkEnd w:id="948"/>
    </w:p>
    <w:p w:rsidR="00902ED2" w:rsidRDefault="00F20701" w:rsidP="00F20701">
      <w:pPr>
        <w:bidi/>
        <w:rPr>
          <w:rtl/>
          <w:lang w:eastAsia="en-US"/>
        </w:rPr>
      </w:pPr>
      <w:r>
        <w:rPr>
          <w:rFonts w:hint="cs"/>
          <w:rtl/>
          <w:lang w:eastAsia="en-US"/>
        </w:rPr>
        <w:t>אתרגם את התקציר לאחר כל התיקונים</w:t>
      </w:r>
    </w:p>
    <w:p w:rsidR="00902ED2" w:rsidRPr="00902ED2" w:rsidRDefault="00902ED2" w:rsidP="00902ED2">
      <w:pPr>
        <w:bidi/>
        <w:rPr>
          <w:rtl/>
          <w:lang w:eastAsia="en-US"/>
        </w:rPr>
      </w:pPr>
    </w:p>
    <w:p w:rsidR="00902ED2" w:rsidRPr="00902ED2" w:rsidRDefault="00902ED2" w:rsidP="00902ED2">
      <w:pPr>
        <w:bidi/>
        <w:rPr>
          <w:rtl/>
          <w:lang w:eastAsia="en-US"/>
        </w:rPr>
      </w:pPr>
    </w:p>
    <w:p w:rsidR="00902ED2" w:rsidRPr="00902ED2" w:rsidRDefault="00902ED2" w:rsidP="00902ED2">
      <w:pPr>
        <w:bidi/>
        <w:rPr>
          <w:rtl/>
          <w:lang w:eastAsia="en-US"/>
        </w:rPr>
      </w:pPr>
    </w:p>
    <w:p w:rsidR="00902ED2" w:rsidRPr="00902ED2" w:rsidRDefault="00902ED2" w:rsidP="00902ED2">
      <w:pPr>
        <w:bidi/>
        <w:rPr>
          <w:rtl/>
          <w:lang w:eastAsia="en-US"/>
        </w:rPr>
      </w:pPr>
    </w:p>
    <w:p w:rsidR="00902ED2" w:rsidRPr="00902ED2" w:rsidRDefault="00902ED2" w:rsidP="00902ED2">
      <w:pPr>
        <w:bidi/>
        <w:rPr>
          <w:rtl/>
          <w:lang w:eastAsia="en-US"/>
        </w:rPr>
      </w:pPr>
    </w:p>
    <w:p w:rsidR="00902ED2" w:rsidRPr="00902ED2" w:rsidRDefault="00902ED2" w:rsidP="00902ED2">
      <w:pPr>
        <w:bidi/>
        <w:rPr>
          <w:rtl/>
          <w:lang w:eastAsia="en-US"/>
        </w:rPr>
      </w:pPr>
    </w:p>
    <w:p w:rsidR="00902ED2" w:rsidRPr="00902ED2" w:rsidRDefault="00902ED2" w:rsidP="00902ED2">
      <w:pPr>
        <w:bidi/>
        <w:rPr>
          <w:rtl/>
          <w:lang w:eastAsia="en-US"/>
        </w:rPr>
      </w:pPr>
    </w:p>
    <w:p w:rsidR="00902ED2" w:rsidRPr="00902ED2" w:rsidRDefault="00902ED2" w:rsidP="00902ED2">
      <w:pPr>
        <w:bidi/>
        <w:rPr>
          <w:rtl/>
          <w:lang w:eastAsia="en-US"/>
        </w:rPr>
      </w:pPr>
    </w:p>
    <w:p w:rsidR="00902ED2" w:rsidRPr="00902ED2" w:rsidRDefault="00902ED2" w:rsidP="00902ED2">
      <w:pPr>
        <w:bidi/>
        <w:rPr>
          <w:rtl/>
          <w:lang w:eastAsia="en-US"/>
        </w:rPr>
      </w:pPr>
    </w:p>
    <w:p w:rsidR="00902ED2" w:rsidRPr="00902ED2" w:rsidRDefault="00902ED2" w:rsidP="00902ED2">
      <w:pPr>
        <w:bidi/>
        <w:rPr>
          <w:rtl/>
          <w:lang w:eastAsia="en-US"/>
        </w:rPr>
      </w:pPr>
    </w:p>
    <w:p w:rsidR="00902ED2" w:rsidRPr="00902ED2" w:rsidRDefault="00902ED2" w:rsidP="00902ED2">
      <w:pPr>
        <w:bidi/>
        <w:rPr>
          <w:rtl/>
          <w:lang w:eastAsia="en-US"/>
        </w:rPr>
      </w:pPr>
    </w:p>
    <w:p w:rsidR="00902ED2" w:rsidRPr="00902ED2" w:rsidRDefault="00902ED2" w:rsidP="00902ED2">
      <w:pPr>
        <w:bidi/>
        <w:rPr>
          <w:rtl/>
          <w:lang w:eastAsia="en-US"/>
        </w:rPr>
      </w:pPr>
    </w:p>
    <w:p w:rsidR="00902ED2" w:rsidRPr="00902ED2" w:rsidRDefault="00902ED2" w:rsidP="00902ED2">
      <w:pPr>
        <w:bidi/>
        <w:rPr>
          <w:rtl/>
          <w:lang w:eastAsia="en-US"/>
        </w:rPr>
      </w:pPr>
    </w:p>
    <w:p w:rsidR="00902ED2" w:rsidRPr="00902ED2" w:rsidRDefault="00902ED2" w:rsidP="00902ED2">
      <w:pPr>
        <w:bidi/>
        <w:rPr>
          <w:rtl/>
          <w:lang w:eastAsia="en-US"/>
        </w:rPr>
      </w:pPr>
    </w:p>
    <w:p w:rsidR="00902ED2" w:rsidRPr="00902ED2" w:rsidRDefault="00902ED2" w:rsidP="00902ED2">
      <w:pPr>
        <w:bidi/>
        <w:rPr>
          <w:rtl/>
          <w:lang w:eastAsia="en-US"/>
        </w:rPr>
      </w:pPr>
    </w:p>
    <w:p w:rsidR="00902ED2" w:rsidRPr="00902ED2" w:rsidRDefault="00902ED2" w:rsidP="00902ED2">
      <w:pPr>
        <w:bidi/>
        <w:rPr>
          <w:rtl/>
          <w:lang w:eastAsia="en-US"/>
        </w:rPr>
      </w:pPr>
    </w:p>
    <w:p w:rsidR="00902ED2" w:rsidRPr="00902ED2" w:rsidRDefault="00902ED2" w:rsidP="00902ED2">
      <w:pPr>
        <w:bidi/>
        <w:rPr>
          <w:rtl/>
          <w:lang w:eastAsia="en-US"/>
        </w:rPr>
      </w:pPr>
    </w:p>
    <w:p w:rsidR="00902ED2" w:rsidRPr="00902ED2" w:rsidRDefault="00902ED2" w:rsidP="00902ED2">
      <w:pPr>
        <w:bidi/>
        <w:rPr>
          <w:rtl/>
          <w:lang w:eastAsia="en-US"/>
        </w:rPr>
      </w:pPr>
    </w:p>
    <w:p w:rsidR="00902ED2" w:rsidRPr="00902ED2" w:rsidRDefault="00902ED2" w:rsidP="00902ED2">
      <w:pPr>
        <w:bidi/>
        <w:rPr>
          <w:rtl/>
          <w:lang w:eastAsia="en-US"/>
        </w:rPr>
      </w:pPr>
    </w:p>
    <w:p w:rsidR="00902ED2" w:rsidRDefault="00902ED2" w:rsidP="00902ED2">
      <w:pPr>
        <w:bidi/>
        <w:rPr>
          <w:rtl/>
          <w:lang w:eastAsia="en-US"/>
        </w:rPr>
      </w:pPr>
    </w:p>
    <w:p w:rsidR="00122098" w:rsidRPr="00902ED2" w:rsidRDefault="00122098" w:rsidP="00902ED2">
      <w:pPr>
        <w:bidi/>
        <w:jc w:val="right"/>
        <w:rPr>
          <w:rtl/>
          <w:lang w:eastAsia="en-US"/>
        </w:rPr>
      </w:pPr>
    </w:p>
    <w:sectPr w:rsidR="00122098" w:rsidRPr="00902ED2" w:rsidSect="002A6387">
      <w:footerReference w:type="default" r:id="rId75"/>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Shlomo Sela" w:date="2018-09-04T08:21:00Z" w:initials="SS">
    <w:p w:rsidR="00C319FA" w:rsidRDefault="00C319FA">
      <w:pPr>
        <w:pStyle w:val="CommentText"/>
        <w:rPr>
          <w:rFonts w:hint="cs"/>
          <w:rtl/>
        </w:rPr>
      </w:pPr>
      <w:r>
        <w:rPr>
          <w:rStyle w:val="CommentReference"/>
        </w:rPr>
        <w:annotationRef/>
      </w:r>
      <w:r>
        <w:rPr>
          <w:rFonts w:hint="cs"/>
          <w:rtl/>
        </w:rPr>
        <w:t>ארגון הסיפור מבולבל. מקדים את המאוחר</w:t>
      </w:r>
    </w:p>
    <w:p w:rsidR="00C319FA" w:rsidRDefault="00C319FA">
      <w:pPr>
        <w:pStyle w:val="CommentText"/>
        <w:rPr>
          <w:rFonts w:hint="cs"/>
          <w:rtl/>
        </w:rPr>
      </w:pPr>
      <w:r>
        <w:rPr>
          <w:rFonts w:hint="cs"/>
          <w:rtl/>
        </w:rPr>
        <w:t>מציע שתתאר את הממצאים בסדר לוגי</w:t>
      </w:r>
    </w:p>
  </w:comment>
  <w:comment w:id="5" w:author="Shlomo Sela" w:date="2018-08-26T10:38:00Z" w:initials="SS">
    <w:p w:rsidR="00C319FA" w:rsidRDefault="00C319FA">
      <w:pPr>
        <w:pStyle w:val="CommentText"/>
      </w:pPr>
      <w:r>
        <w:rPr>
          <w:rStyle w:val="CommentReference"/>
        </w:rPr>
        <w:annotationRef/>
      </w:r>
      <w:r>
        <w:t>Upper limit?</w:t>
      </w:r>
    </w:p>
  </w:comment>
  <w:comment w:id="6" w:author="עטרה בקל" w:date="2018-09-02T11:23:00Z" w:initials="עב">
    <w:p w:rsidR="00C319FA" w:rsidRDefault="00C319FA">
      <w:pPr>
        <w:pStyle w:val="CommentText"/>
      </w:pPr>
      <w:r>
        <w:rPr>
          <w:rStyle w:val="CommentReference"/>
        </w:rPr>
        <w:annotationRef/>
      </w:r>
      <w:r>
        <w:t>I do not understand the comment</w:t>
      </w:r>
    </w:p>
  </w:comment>
  <w:comment w:id="7" w:author="Shlomo Sela" w:date="2018-08-26T10:43:00Z" w:initials="SS">
    <w:p w:rsidR="00C319FA" w:rsidRDefault="00C319FA">
      <w:pPr>
        <w:pStyle w:val="CommentText"/>
      </w:pPr>
      <w:r>
        <w:rPr>
          <w:rStyle w:val="CommentReference"/>
        </w:rPr>
        <w:annotationRef/>
      </w:r>
      <w:r>
        <w:t>Earlier you mentioned 1000</w:t>
      </w:r>
    </w:p>
  </w:comment>
  <w:comment w:id="8" w:author="עטרה בקל" w:date="2018-09-02T11:25:00Z" w:initials="עב">
    <w:p w:rsidR="00C319FA" w:rsidRDefault="00C319FA">
      <w:pPr>
        <w:pStyle w:val="CommentText"/>
      </w:pPr>
      <w:r>
        <w:rPr>
          <w:rStyle w:val="CommentReference"/>
        </w:rPr>
        <w:annotationRef/>
      </w:r>
      <w:r>
        <w:t>Different experiment, this is why I began with "in a controlled experiment"</w:t>
      </w:r>
    </w:p>
  </w:comment>
  <w:comment w:id="9" w:author="Shlomo Sela" w:date="2018-08-26T10:46:00Z" w:initials="SS">
    <w:p w:rsidR="00C319FA" w:rsidRDefault="00C319FA">
      <w:pPr>
        <w:pStyle w:val="CommentText"/>
      </w:pPr>
      <w:r>
        <w:rPr>
          <w:rStyle w:val="CommentReference"/>
        </w:rPr>
        <w:annotationRef/>
      </w:r>
      <w:r>
        <w:t>Not sure it is required here</w:t>
      </w:r>
    </w:p>
  </w:comment>
  <w:comment w:id="10" w:author="עטרה בקל" w:date="2018-09-02T11:27:00Z" w:initials="עב">
    <w:p w:rsidR="00C319FA" w:rsidRDefault="00C319FA">
      <w:pPr>
        <w:pStyle w:val="CommentText"/>
      </w:pPr>
      <w:r>
        <w:rPr>
          <w:rStyle w:val="CommentReference"/>
        </w:rPr>
        <w:annotationRef/>
      </w:r>
      <w:r>
        <w:t>Borisover said it is important because we did not actually use drinking water but ground water, we reached an agreement on keeping both because they are correct.</w:t>
      </w:r>
    </w:p>
  </w:comment>
  <w:comment w:id="11" w:author="עטרה בקל" w:date="2018-09-02T11:27:00Z" w:initials="עב">
    <w:p w:rsidR="00C319FA" w:rsidRDefault="00C319FA">
      <w:pPr>
        <w:pStyle w:val="CommentText"/>
      </w:pPr>
      <w:r>
        <w:rPr>
          <w:rStyle w:val="CommentReference"/>
        </w:rPr>
        <w:annotationRef/>
      </w:r>
      <w:r>
        <w:t>I think it's cleaner, we can change.</w:t>
      </w:r>
    </w:p>
  </w:comment>
  <w:comment w:id="14" w:author="עטרה בקל" w:date="2018-09-02T11:28:00Z" w:initials="עב">
    <w:p w:rsidR="00C319FA" w:rsidRDefault="00C319FA">
      <w:pPr>
        <w:pStyle w:val="CommentText"/>
      </w:pPr>
      <w:r>
        <w:rPr>
          <w:rStyle w:val="CommentReference"/>
        </w:rPr>
        <w:annotationRef/>
      </w:r>
      <w:r>
        <w:t>Regarding alignment here, it is a technical thing I will do once the thesis is finished and the numbers are corrct.</w:t>
      </w:r>
    </w:p>
  </w:comment>
  <w:comment w:id="21" w:author="Shlomo Sela" w:date="2018-08-26T11:00:00Z" w:initials="SS">
    <w:p w:rsidR="00C319FA" w:rsidRDefault="00C319FA">
      <w:pPr>
        <w:pStyle w:val="CommentText"/>
        <w:rPr>
          <w:rtl/>
        </w:rPr>
      </w:pPr>
      <w:r>
        <w:rPr>
          <w:rStyle w:val="CommentReference"/>
        </w:rPr>
        <w:annotationRef/>
      </w:r>
      <w:r>
        <w:rPr>
          <w:rFonts w:hint="cs"/>
          <w:rtl/>
        </w:rPr>
        <w:t>אם אין הנחיות אחרות נהוג להשתמש בגודל אות אחיד</w:t>
      </w:r>
    </w:p>
    <w:p w:rsidR="00C319FA" w:rsidRDefault="00C319FA">
      <w:pPr>
        <w:pStyle w:val="CommentText"/>
        <w:rPr>
          <w:rtl/>
        </w:rPr>
      </w:pPr>
      <w:r>
        <w:rPr>
          <w:rFonts w:hint="cs"/>
          <w:rtl/>
        </w:rPr>
        <w:t>עבודות מדעיות בד"כ ב 12</w:t>
      </w:r>
    </w:p>
    <w:p w:rsidR="00C319FA" w:rsidRDefault="00C319FA">
      <w:pPr>
        <w:pStyle w:val="CommentText"/>
      </w:pPr>
      <w:r>
        <w:rPr>
          <w:rFonts w:hint="cs"/>
          <w:rtl/>
        </w:rPr>
        <w:t xml:space="preserve">גופן דויד זהב עברית. באנגלית בד"כ  </w:t>
      </w:r>
      <w:r>
        <w:t>time new roman</w:t>
      </w:r>
    </w:p>
  </w:comment>
  <w:comment w:id="22" w:author="עטרה בקל" w:date="2018-09-02T11:29:00Z" w:initials="עב">
    <w:p w:rsidR="00C319FA" w:rsidRDefault="00C319FA">
      <w:pPr>
        <w:pStyle w:val="CommentText"/>
      </w:pPr>
      <w:r>
        <w:rPr>
          <w:rStyle w:val="CommentReference"/>
        </w:rPr>
        <w:annotationRef/>
      </w:r>
      <w:r>
        <w:t>Faculty wants David 11</w:t>
      </w:r>
    </w:p>
  </w:comment>
  <w:comment w:id="38" w:author="Shlomo Sela" w:date="2018-08-26T14:51:00Z" w:initials="SS">
    <w:p w:rsidR="00C319FA" w:rsidRDefault="00C319FA">
      <w:pPr>
        <w:pStyle w:val="CommentText"/>
      </w:pPr>
      <w:r>
        <w:rPr>
          <w:rStyle w:val="CommentReference"/>
        </w:rPr>
        <w:annotationRef/>
      </w:r>
      <w:r>
        <w:t>Why this is important? Perhaps mention that this cause economic and public health problems</w:t>
      </w:r>
    </w:p>
  </w:comment>
  <w:comment w:id="44" w:author="עטרה בקל" w:date="2018-09-02T11:47:00Z" w:initials="עב">
    <w:p w:rsidR="00C319FA" w:rsidRDefault="00C319FA">
      <w:pPr>
        <w:pStyle w:val="CommentText"/>
      </w:pPr>
      <w:r>
        <w:rPr>
          <w:rStyle w:val="CommentReference"/>
        </w:rPr>
        <w:annotationRef/>
      </w:r>
      <w:r>
        <w:t xml:space="preserve">I think this is an important point: </w:t>
      </w:r>
    </w:p>
    <w:p w:rsidR="00C319FA" w:rsidRDefault="00C319FA" w:rsidP="00A04ED6">
      <w:pPr>
        <w:pStyle w:val="CommentText"/>
        <w:numPr>
          <w:ilvl w:val="0"/>
          <w:numId w:val="36"/>
        </w:numPr>
      </w:pPr>
      <w:r>
        <w:t>They are direct rapid and efficient</w:t>
      </w:r>
    </w:p>
    <w:p w:rsidR="00C319FA" w:rsidRDefault="00C319FA" w:rsidP="00A04ED6">
      <w:pPr>
        <w:pStyle w:val="CommentText"/>
        <w:numPr>
          <w:ilvl w:val="0"/>
          <w:numId w:val="36"/>
        </w:numPr>
      </w:pPr>
      <w:r>
        <w:t>They are not sensitive enough</w:t>
      </w:r>
    </w:p>
    <w:p w:rsidR="00C319FA" w:rsidRDefault="00C319FA" w:rsidP="00A04ED6">
      <w:pPr>
        <w:pStyle w:val="CommentText"/>
        <w:numPr>
          <w:ilvl w:val="0"/>
          <w:numId w:val="36"/>
        </w:numPr>
      </w:pPr>
      <w:r>
        <w:t>The cannot distinguish (so can't the HPCs)</w:t>
      </w:r>
    </w:p>
  </w:comment>
  <w:comment w:id="66" w:author="Shlomo Sela" w:date="2018-08-26T16:14:00Z" w:initials="SS">
    <w:p w:rsidR="00C319FA" w:rsidRDefault="00C319FA">
      <w:pPr>
        <w:pStyle w:val="CommentText"/>
      </w:pPr>
      <w:r>
        <w:rPr>
          <w:rStyle w:val="CommentReference"/>
        </w:rPr>
        <w:annotationRef/>
      </w:r>
      <w:r>
        <w:t>It is a subsection of 1.2</w:t>
      </w:r>
    </w:p>
    <w:p w:rsidR="00C319FA" w:rsidRDefault="00C319FA">
      <w:pPr>
        <w:pStyle w:val="CommentText"/>
      </w:pPr>
      <w:r>
        <w:t>Should be 1.2.1</w:t>
      </w:r>
    </w:p>
  </w:comment>
  <w:comment w:id="67" w:author="עטרה בקל" w:date="2018-09-02T11:51:00Z" w:initials="עב">
    <w:p w:rsidR="00C319FA" w:rsidRDefault="00C319FA">
      <w:pPr>
        <w:pStyle w:val="CommentText"/>
      </w:pPr>
      <w:r>
        <w:rPr>
          <w:rStyle w:val="CommentReference"/>
        </w:rPr>
        <w:annotationRef/>
      </w:r>
      <w:r>
        <w:t>Are you sure? I think it is cleaner this way.</w:t>
      </w:r>
    </w:p>
    <w:p w:rsidR="00C319FA" w:rsidRDefault="00C319FA" w:rsidP="00D202AB">
      <w:pPr>
        <w:pStyle w:val="CommentText"/>
      </w:pPr>
      <w:r>
        <w:t>Let's discuss</w:t>
      </w:r>
    </w:p>
  </w:comment>
  <w:comment w:id="68" w:author="עטרה בקל" w:date="2018-09-02T11:52:00Z" w:initials="עב">
    <w:p w:rsidR="00C319FA" w:rsidRDefault="00C319FA">
      <w:pPr>
        <w:pStyle w:val="CommentText"/>
      </w:pPr>
      <w:r>
        <w:rPr>
          <w:rStyle w:val="CommentReference"/>
        </w:rPr>
        <w:annotationRef/>
      </w:r>
      <w:r>
        <w:t>Not necessary, and it is also true for some works on surfaces where there is a need for water. I have never seen this terminology.</w:t>
      </w:r>
    </w:p>
  </w:comment>
  <w:comment w:id="70" w:author="Shlomo Sela" w:date="2018-08-26T16:21:00Z" w:initials="SS">
    <w:p w:rsidR="00C319FA" w:rsidRDefault="00C319FA">
      <w:pPr>
        <w:pStyle w:val="CommentText"/>
      </w:pPr>
      <w:r>
        <w:rPr>
          <w:rStyle w:val="CommentReference"/>
        </w:rPr>
        <w:annotationRef/>
      </w:r>
      <w:r>
        <w:t>Units for Intensity (Y axis)?</w:t>
      </w:r>
    </w:p>
  </w:comment>
  <w:comment w:id="71" w:author="עטרה בקל" w:date="2018-09-02T11:54:00Z" w:initials="עב">
    <w:p w:rsidR="00C319FA" w:rsidRDefault="00C319FA">
      <w:pPr>
        <w:pStyle w:val="CommentText"/>
      </w:pPr>
      <w:r>
        <w:rPr>
          <w:rStyle w:val="CommentReference"/>
        </w:rPr>
        <w:annotationRef/>
      </w:r>
      <w:r>
        <w:t>Common in spectroscopy. It is a digital representation of the amount of photons.  I had it explained but either Mikhail or Schmilo told me it's redundant</w:t>
      </w:r>
    </w:p>
  </w:comment>
  <w:comment w:id="75" w:author="Shlomo Sela" w:date="2018-08-26T16:23:00Z" w:initials="SS">
    <w:p w:rsidR="00C319FA" w:rsidRDefault="00C319FA">
      <w:pPr>
        <w:pStyle w:val="CommentText"/>
      </w:pPr>
      <w:r>
        <w:rPr>
          <w:rStyle w:val="CommentReference"/>
        </w:rPr>
        <w:annotationRef/>
      </w:r>
      <w:r>
        <w:t>Should be 1.2.1.2</w:t>
      </w:r>
    </w:p>
  </w:comment>
  <w:comment w:id="76" w:author="Shlomo Sela" w:date="2018-08-26T16:35:00Z" w:initials="SS">
    <w:p w:rsidR="00C319FA" w:rsidRDefault="00C319FA">
      <w:pPr>
        <w:pStyle w:val="CommentText"/>
        <w:rPr>
          <w:rtl/>
        </w:rPr>
      </w:pPr>
      <w:r>
        <w:rPr>
          <w:rStyle w:val="CommentReference"/>
        </w:rPr>
        <w:annotationRef/>
      </w:r>
      <w:r>
        <w:rPr>
          <w:rFonts w:hint="cs"/>
          <w:rtl/>
        </w:rPr>
        <w:t>מעניין ששניהם פורינים. האם לא דווח גם על פירימידינים?</w:t>
      </w:r>
    </w:p>
  </w:comment>
  <w:comment w:id="77" w:author="עטרה בקל" w:date="2018-09-02T11:56:00Z" w:initials="עב">
    <w:p w:rsidR="00C319FA" w:rsidRDefault="00C319FA">
      <w:pPr>
        <w:pStyle w:val="CommentText"/>
      </w:pPr>
      <w:r>
        <w:rPr>
          <w:rStyle w:val="CommentReference"/>
        </w:rPr>
        <w:annotationRef/>
      </w:r>
      <w:r>
        <w:rPr>
          <w:rFonts w:hint="cs"/>
          <w:rtl/>
        </w:rPr>
        <w:t>האמת שאני לא זוכר ממש, בעבודות אחרות מגדירים בדרך כלל את טביעת האצבע של החיידקים כדנ"א ללא שיוך לבסיסים ספציפיים.</w:t>
      </w:r>
    </w:p>
    <w:p w:rsidR="00C319FA" w:rsidRDefault="00C319FA">
      <w:pPr>
        <w:pStyle w:val="CommentText"/>
      </w:pPr>
    </w:p>
    <w:p w:rsidR="00C319FA" w:rsidRDefault="00C319FA">
      <w:pPr>
        <w:pStyle w:val="CommentText"/>
        <w:rPr>
          <w:rtl/>
        </w:rPr>
      </w:pPr>
      <w:r>
        <w:rPr>
          <w:rFonts w:hint="cs"/>
          <w:rtl/>
        </w:rPr>
        <w:t>בוודאות יש טביעת אצבע לכל סוגי הבסיסים, והיא מעט שונה.</w:t>
      </w:r>
    </w:p>
  </w:comment>
  <w:comment w:id="78" w:author="עטרה בקל" w:date="2018-09-02T11:58:00Z" w:initials="עב">
    <w:p w:rsidR="00C319FA" w:rsidRDefault="00C319FA">
      <w:pPr>
        <w:pStyle w:val="CommentText"/>
      </w:pPr>
      <w:r>
        <w:rPr>
          <w:rStyle w:val="CommentReference"/>
        </w:rPr>
        <w:annotationRef/>
      </w:r>
      <w:r>
        <w:t>No, to focus the laser beam and "shoot" only the cell, and not the noise.</w:t>
      </w:r>
    </w:p>
    <w:p w:rsidR="00C319FA" w:rsidRDefault="00C319FA">
      <w:pPr>
        <w:pStyle w:val="CommentText"/>
      </w:pPr>
      <w:r>
        <w:t>Raman microscopy is Raman spectroscopy using a microscope to be precise.</w:t>
      </w:r>
    </w:p>
  </w:comment>
  <w:comment w:id="84" w:author="עטרה בקל" w:date="2018-09-02T12:03:00Z" w:initials="עב">
    <w:p w:rsidR="00C319FA" w:rsidRDefault="00C319FA">
      <w:pPr>
        <w:pStyle w:val="CommentText"/>
      </w:pPr>
      <w:r>
        <w:rPr>
          <w:rStyle w:val="CommentReference"/>
        </w:rPr>
        <w:annotationRef/>
      </w:r>
      <w:r>
        <w:t xml:space="preserve">Not exactly. Boyaci, Li &amp; Church are reviews. </w:t>
      </w:r>
    </w:p>
    <w:p w:rsidR="00C319FA" w:rsidRDefault="00C319FA">
      <w:pPr>
        <w:pStyle w:val="CommentText"/>
      </w:pPr>
      <w:r>
        <w:t>The rest used microscopes.</w:t>
      </w:r>
    </w:p>
    <w:p w:rsidR="00C319FA" w:rsidRDefault="00C319FA">
      <w:pPr>
        <w:pStyle w:val="CommentText"/>
      </w:pPr>
    </w:p>
    <w:p w:rsidR="00C319FA" w:rsidRDefault="00C319FA">
      <w:pPr>
        <w:pStyle w:val="CommentText"/>
      </w:pPr>
      <w:r>
        <w:t>Generally, most of the works use either microscopes or SERS or both.</w:t>
      </w:r>
    </w:p>
  </w:comment>
  <w:comment w:id="86" w:author="Shlomo Sela" w:date="2018-08-26T16:48:00Z" w:initials="SS">
    <w:p w:rsidR="00C319FA" w:rsidRDefault="00C319FA">
      <w:pPr>
        <w:pStyle w:val="CommentText"/>
      </w:pPr>
      <w:r>
        <w:rPr>
          <w:rStyle w:val="CommentReference"/>
        </w:rPr>
        <w:annotationRef/>
      </w:r>
      <w:r>
        <w:t>With or without microscopy? Till noe you have described Raman microscopy if not mistaken</w:t>
      </w:r>
    </w:p>
  </w:comment>
  <w:comment w:id="87" w:author="עטרה בקל" w:date="2018-09-02T12:04:00Z" w:initials="עב">
    <w:p w:rsidR="00C319FA" w:rsidRDefault="00C319FA">
      <w:pPr>
        <w:pStyle w:val="CommentText"/>
      </w:pPr>
      <w:r>
        <w:rPr>
          <w:rStyle w:val="CommentReference"/>
        </w:rPr>
        <w:annotationRef/>
      </w:r>
      <w:r>
        <w:t>See comment above.</w:t>
      </w:r>
    </w:p>
    <w:p w:rsidR="00C319FA" w:rsidRDefault="00C319FA">
      <w:pPr>
        <w:pStyle w:val="CommentText"/>
      </w:pPr>
    </w:p>
    <w:p w:rsidR="00C319FA" w:rsidRDefault="00C319FA">
      <w:pPr>
        <w:pStyle w:val="CommentText"/>
      </w:pPr>
      <w:r>
        <w:t>It's all "high resolution raman spectroscopy"</w:t>
      </w:r>
    </w:p>
  </w:comment>
  <w:comment w:id="88" w:author="Shlomo Sela" w:date="2018-08-26T16:47:00Z" w:initials="SS">
    <w:p w:rsidR="00C319FA" w:rsidRDefault="00C319FA">
      <w:pPr>
        <w:pStyle w:val="CommentText"/>
      </w:pPr>
      <w:r>
        <w:rPr>
          <w:rStyle w:val="CommentReference"/>
        </w:rPr>
        <w:annotationRef/>
      </w:r>
      <w:r>
        <w:t>Not clear. E. coli ??</w:t>
      </w:r>
    </w:p>
  </w:comment>
  <w:comment w:id="89" w:author="עטרה בקל" w:date="2018-09-02T12:06:00Z" w:initials="עב">
    <w:p w:rsidR="00C319FA" w:rsidRDefault="00C319FA">
      <w:pPr>
        <w:pStyle w:val="CommentText"/>
      </w:pPr>
      <w:r>
        <w:rPr>
          <w:rStyle w:val="CommentReference"/>
        </w:rPr>
        <w:annotationRef/>
      </w:r>
      <w:r>
        <w:t>No, several strains, Salmonella, coli, staph aurueos and listeria. I added.</w:t>
      </w:r>
    </w:p>
  </w:comment>
  <w:comment w:id="132" w:author="עטרה בקל" w:date="2018-09-02T12:42:00Z" w:initials="עב">
    <w:p w:rsidR="00C319FA" w:rsidRDefault="00C319FA">
      <w:pPr>
        <w:pStyle w:val="CommentText"/>
      </w:pPr>
      <w:r>
        <w:rPr>
          <w:rStyle w:val="CommentReference"/>
        </w:rPr>
        <w:annotationRef/>
      </w:r>
      <w:r>
        <w:t>I have removed Mello because they did differentiation.</w:t>
      </w:r>
    </w:p>
    <w:p w:rsidR="00C319FA" w:rsidRDefault="00C319FA">
      <w:pPr>
        <w:pStyle w:val="CommentText"/>
      </w:pPr>
      <w:r>
        <w:t>Do you think we should add a sentence or 2 regardingthe use of LRR for differentiation?</w:t>
      </w:r>
    </w:p>
    <w:p w:rsidR="00C319FA" w:rsidRDefault="00C319FA">
      <w:pPr>
        <w:pStyle w:val="CommentText"/>
      </w:pPr>
      <w:r>
        <w:t>(Mello et al did it with enteric bacteria, Kostanos did it in urine and Rodriguez did it twice with wine fermenters and spoilers)</w:t>
      </w:r>
    </w:p>
  </w:comment>
  <w:comment w:id="174" w:author="Shlomo Sela" w:date="2018-08-26T18:02:00Z" w:initials="SS">
    <w:p w:rsidR="00C319FA" w:rsidRDefault="00C319FA">
      <w:pPr>
        <w:pStyle w:val="CommentText"/>
      </w:pPr>
      <w:r>
        <w:rPr>
          <w:rStyle w:val="CommentReference"/>
        </w:rPr>
        <w:annotationRef/>
      </w:r>
      <w:r>
        <w:t>This is apparently more sensitive than your 10 cfu/ml what was the water quality?</w:t>
      </w:r>
    </w:p>
  </w:comment>
  <w:comment w:id="175" w:author="עטרה בקל" w:date="2018-09-02T12:46:00Z" w:initials="עב">
    <w:p w:rsidR="00C319FA" w:rsidRPr="00214B9F" w:rsidRDefault="00C319FA">
      <w:pPr>
        <w:pStyle w:val="CommentText"/>
      </w:pPr>
      <w:r>
        <w:rPr>
          <w:rStyle w:val="CommentReference"/>
        </w:rPr>
        <w:annotationRef/>
      </w:r>
      <w:r>
        <w:t>I tried to explain it further down the paragraph. I need your help clarifying that 1 e coli colony is 3+ ppb tryptophan which is ~10</w:t>
      </w:r>
      <w:r>
        <w:rPr>
          <w:vertAlign w:val="superscript"/>
        </w:rPr>
        <w:t>5</w:t>
      </w:r>
      <w:r>
        <w:t xml:space="preserve"> overall bacteria.</w:t>
      </w:r>
    </w:p>
  </w:comment>
  <w:comment w:id="187" w:author="Shlomo Sela" w:date="2018-08-26T18:05:00Z" w:initials="SS">
    <w:p w:rsidR="00C319FA" w:rsidRDefault="00C319FA">
      <w:pPr>
        <w:pStyle w:val="CommentText"/>
      </w:pPr>
      <w:r>
        <w:rPr>
          <w:rStyle w:val="CommentReference"/>
        </w:rPr>
        <w:annotationRef/>
      </w:r>
      <w:r>
        <w:t>Why not mentioned 3 lines above when talking about 3.5 ppb?</w:t>
      </w:r>
    </w:p>
  </w:comment>
  <w:comment w:id="188" w:author="עטרה בקל" w:date="2018-09-02T12:48:00Z" w:initials="עב">
    <w:p w:rsidR="00C319FA" w:rsidRDefault="00C319FA">
      <w:pPr>
        <w:pStyle w:val="CommentText"/>
      </w:pPr>
      <w:r>
        <w:rPr>
          <w:rStyle w:val="CommentReference"/>
        </w:rPr>
        <w:annotationRef/>
      </w:r>
      <w:r>
        <w:t>I do not understand this</w:t>
      </w:r>
    </w:p>
  </w:comment>
  <w:comment w:id="190" w:author="Shlomo Sela" w:date="2018-08-26T18:27:00Z" w:initials="SS">
    <w:p w:rsidR="00C319FA" w:rsidRDefault="00C319FA">
      <w:pPr>
        <w:pStyle w:val="CommentText"/>
      </w:pPr>
      <w:r>
        <w:rPr>
          <w:rStyle w:val="CommentReference"/>
        </w:rPr>
        <w:annotationRef/>
      </w:r>
      <w:r>
        <w:t>Rephrase, the point not clear and u continue the discussion, so perhaps move elsewhere</w:t>
      </w:r>
    </w:p>
  </w:comment>
  <w:comment w:id="191" w:author="עטרה בקל" w:date="2018-09-02T12:50:00Z" w:initials="עב">
    <w:p w:rsidR="00C319FA" w:rsidRDefault="00C319FA">
      <w:pPr>
        <w:pStyle w:val="CommentText"/>
      </w:pPr>
      <w:r>
        <w:rPr>
          <w:rStyle w:val="CommentReference"/>
        </w:rPr>
        <w:annotationRef/>
      </w:r>
      <w:r>
        <w:t>I do not understand.</w:t>
      </w:r>
    </w:p>
  </w:comment>
  <w:comment w:id="196" w:author="Shlomo Sela" w:date="2018-08-27T16:43:00Z" w:initials="SS">
    <w:p w:rsidR="00C319FA" w:rsidRDefault="00C319FA">
      <w:pPr>
        <w:pStyle w:val="CommentText"/>
        <w:rPr>
          <w:rtl/>
        </w:rPr>
      </w:pPr>
      <w:r>
        <w:rPr>
          <w:rStyle w:val="CommentReference"/>
        </w:rPr>
        <w:annotationRef/>
      </w:r>
      <w:r>
        <w:rPr>
          <w:rFonts w:hint="cs"/>
          <w:rtl/>
        </w:rPr>
        <w:t>זה מיותר כאן. בפסקה האחרונה כבר סיכמת את הנושא ושוב אתה נכנס לדיון. אם תרצה ניתן יהיה להוסיף חלק מהפיסקה כהיפותזה בפרק של מטרות המחקר</w:t>
      </w:r>
    </w:p>
  </w:comment>
  <w:comment w:id="200" w:author="Shlomo Sela" w:date="2018-08-28T09:08:00Z" w:initials="SS">
    <w:p w:rsidR="00C319FA" w:rsidRDefault="00C319FA">
      <w:pPr>
        <w:pStyle w:val="CommentText"/>
      </w:pPr>
      <w:r>
        <w:rPr>
          <w:rStyle w:val="CommentReference"/>
        </w:rPr>
        <w:annotationRef/>
      </w:r>
      <w:r>
        <w:rPr>
          <w:rFonts w:hint="cs"/>
          <w:rtl/>
        </w:rPr>
        <w:t>שקול להכניס לחומרים ושיטות אלא אם כן אתה רואה חשיבות בדיון בשיטות השונות</w:t>
      </w:r>
    </w:p>
  </w:comment>
  <w:comment w:id="201" w:author="עטרה בקל" w:date="2018-09-02T12:54:00Z" w:initials="עב">
    <w:p w:rsidR="00C319FA" w:rsidRDefault="00C319FA">
      <w:pPr>
        <w:pStyle w:val="CommentText"/>
      </w:pPr>
      <w:r>
        <w:rPr>
          <w:rStyle w:val="CommentReference"/>
        </w:rPr>
        <w:annotationRef/>
      </w:r>
      <w:r>
        <w:rPr>
          <w:rFonts w:hint="cs"/>
          <w:rtl/>
        </w:rPr>
        <w:t xml:space="preserve">יש פה חשיבות, כיוון שזה חלק משמעותי מהמסקנה שלנו </w:t>
      </w:r>
      <w:r>
        <w:rPr>
          <w:rtl/>
        </w:rPr>
        <w:t>–</w:t>
      </w:r>
      <w:r>
        <w:rPr>
          <w:rFonts w:hint="cs"/>
          <w:rtl/>
        </w:rPr>
        <w:t xml:space="preserve"> ששימוש בכלים האלה הוא חשוב לגילוי החיידקים</w:t>
      </w:r>
    </w:p>
  </w:comment>
  <w:comment w:id="213" w:author="Shlomo Sela" w:date="2018-08-27T16:52:00Z" w:initials="SS">
    <w:p w:rsidR="00C319FA" w:rsidRDefault="00C319FA">
      <w:pPr>
        <w:pStyle w:val="CommentText"/>
      </w:pPr>
      <w:r>
        <w:rPr>
          <w:rStyle w:val="CommentReference"/>
        </w:rPr>
        <w:annotationRef/>
      </w:r>
      <w:r>
        <w:t>This is an explanation of sensitivity mentioned above</w:t>
      </w:r>
    </w:p>
  </w:comment>
  <w:comment w:id="211" w:author="Shlomo Sela" w:date="2018-08-27T17:09:00Z" w:initials="SS">
    <w:p w:rsidR="00C319FA" w:rsidRDefault="00C319FA">
      <w:pPr>
        <w:pStyle w:val="CommentText"/>
      </w:pPr>
      <w:r>
        <w:rPr>
          <w:rStyle w:val="CommentReference"/>
        </w:rPr>
        <w:annotationRef/>
      </w:r>
      <w:r>
        <w:t>But this was discussed esrlier?!</w:t>
      </w:r>
    </w:p>
  </w:comment>
  <w:comment w:id="212" w:author="Shlomo Sela" w:date="2018-09-04T12:25:00Z" w:initials="SS">
    <w:p w:rsidR="00E66F37" w:rsidRDefault="00E66F37">
      <w:pPr>
        <w:pStyle w:val="CommentText"/>
      </w:pPr>
      <w:r>
        <w:rPr>
          <w:rStyle w:val="CommentReference"/>
        </w:rPr>
        <w:annotationRef/>
      </w:r>
      <w:r>
        <w:t>Conflicting data</w:t>
      </w:r>
    </w:p>
  </w:comment>
  <w:comment w:id="231" w:author="Shlomo Sela" w:date="2018-08-27T17:22:00Z" w:initials="SS">
    <w:p w:rsidR="00C319FA" w:rsidRDefault="00C319FA">
      <w:pPr>
        <w:pStyle w:val="CommentText"/>
      </w:pPr>
      <w:r>
        <w:rPr>
          <w:rStyle w:val="CommentReference"/>
        </w:rPr>
        <w:annotationRef/>
      </w:r>
      <w:r>
        <w:t>Were these copied from the proposal?</w:t>
      </w:r>
    </w:p>
  </w:comment>
  <w:comment w:id="232" w:author="עטרה בקל" w:date="2018-09-02T12:55:00Z" w:initials="עב">
    <w:p w:rsidR="00C319FA" w:rsidRDefault="00C319FA">
      <w:pPr>
        <w:pStyle w:val="CommentText"/>
      </w:pPr>
      <w:r>
        <w:rPr>
          <w:rStyle w:val="CommentReference"/>
        </w:rPr>
        <w:annotationRef/>
      </w:r>
      <w:r>
        <w:t>No.</w:t>
      </w:r>
    </w:p>
  </w:comment>
  <w:comment w:id="234" w:author="עטרה בקל" w:date="2018-09-02T13:18:00Z" w:initials="עב">
    <w:p w:rsidR="00C319FA" w:rsidRDefault="00C319FA">
      <w:pPr>
        <w:pStyle w:val="CommentText"/>
      </w:pPr>
      <w:r>
        <w:rPr>
          <w:rStyle w:val="CommentReference"/>
        </w:rPr>
        <w:annotationRef/>
      </w:r>
      <w:r>
        <w:t>I disagree. The comparison of full EEM and single wavelength is a key part of the work.</w:t>
      </w:r>
    </w:p>
    <w:p w:rsidR="00C319FA" w:rsidRDefault="00C319FA">
      <w:pPr>
        <w:pStyle w:val="CommentText"/>
      </w:pPr>
    </w:p>
  </w:comment>
  <w:comment w:id="247" w:author="Shlomo Sela" w:date="2018-08-27T17:24:00Z" w:initials="SS">
    <w:p w:rsidR="00C319FA" w:rsidRDefault="00C319FA">
      <w:pPr>
        <w:pStyle w:val="CommentText"/>
      </w:pPr>
      <w:r>
        <w:rPr>
          <w:rStyle w:val="CommentReference"/>
        </w:rPr>
        <w:annotationRef/>
      </w:r>
      <w:r>
        <w:t>Consider: natural or ground water</w:t>
      </w:r>
    </w:p>
  </w:comment>
  <w:comment w:id="248" w:author="עטרה בקל" w:date="2018-09-02T13:18:00Z" w:initials="עב">
    <w:p w:rsidR="00C319FA" w:rsidRDefault="00C319FA">
      <w:pPr>
        <w:pStyle w:val="CommentText"/>
      </w:pPr>
      <w:r>
        <w:rPr>
          <w:rStyle w:val="CommentReference"/>
        </w:rPr>
        <w:annotationRef/>
      </w:r>
      <w:r>
        <w:t>I need your assistance revising here.</w:t>
      </w:r>
    </w:p>
  </w:comment>
  <w:comment w:id="263" w:author="Shlomo Sela" w:date="2018-08-27T17:31:00Z" w:initials="SS">
    <w:p w:rsidR="00C319FA" w:rsidRDefault="00C319FA">
      <w:pPr>
        <w:pStyle w:val="CommentText"/>
      </w:pPr>
      <w:r>
        <w:rPr>
          <w:rStyle w:val="CommentReference"/>
        </w:rPr>
        <w:annotationRef/>
      </w:r>
      <w:r>
        <w:t>Remove. Not relevant here. Add to discussion</w:t>
      </w:r>
    </w:p>
  </w:comment>
  <w:comment w:id="264" w:author="עטרה בקל" w:date="2018-09-02T13:21:00Z" w:initials="עב">
    <w:p w:rsidR="00C319FA" w:rsidRDefault="00C319FA">
      <w:pPr>
        <w:pStyle w:val="CommentText"/>
      </w:pPr>
      <w:r>
        <w:rPr>
          <w:rStyle w:val="CommentReference"/>
        </w:rPr>
        <w:annotationRef/>
      </w:r>
      <w:r>
        <w:t>I agree, but Mikhail required it here. Let's discuss in person.</w:t>
      </w:r>
    </w:p>
  </w:comment>
  <w:comment w:id="270" w:author="עטרה בקל" w:date="2018-09-02T13:24:00Z" w:initials="עב">
    <w:p w:rsidR="00C319FA" w:rsidRDefault="00C319FA">
      <w:pPr>
        <w:pStyle w:val="CommentText"/>
      </w:pPr>
      <w:r>
        <w:rPr>
          <w:rStyle w:val="CommentReference"/>
        </w:rPr>
        <w:annotationRef/>
      </w:r>
      <w:r>
        <w:t>Are the numbers not needed here?</w:t>
      </w:r>
    </w:p>
  </w:comment>
  <w:comment w:id="282" w:author="Shlomo Sela" w:date="2018-08-27T18:14:00Z" w:initials="SS">
    <w:p w:rsidR="00C319FA" w:rsidRDefault="00C319FA" w:rsidP="00C960A3">
      <w:pPr>
        <w:pStyle w:val="CommentText"/>
      </w:pPr>
      <w:r>
        <w:rPr>
          <w:rStyle w:val="CommentReference"/>
        </w:rPr>
        <w:annotationRef/>
      </w:r>
      <w:r>
        <w:t>If this was done also for fluorescence then make a new section for sample preparation after describing bacterial growth</w:t>
      </w:r>
    </w:p>
  </w:comment>
  <w:comment w:id="288" w:author="Shlomo Sela" w:date="2018-08-27T18:02:00Z" w:initials="SS">
    <w:p w:rsidR="00C319FA" w:rsidRDefault="00C319FA">
      <w:pPr>
        <w:pStyle w:val="CommentText"/>
      </w:pPr>
      <w:r>
        <w:rPr>
          <w:rStyle w:val="CommentReference"/>
        </w:rPr>
        <w:annotationRef/>
      </w:r>
      <w:r>
        <w:t>Not clear what quenching are you talking about</w:t>
      </w:r>
    </w:p>
    <w:p w:rsidR="00C319FA" w:rsidRDefault="00C319FA">
      <w:pPr>
        <w:pStyle w:val="CommentText"/>
      </w:pPr>
      <w:r>
        <w:t>Consider deleting</w:t>
      </w:r>
    </w:p>
  </w:comment>
  <w:comment w:id="289" w:author="עטרה בקל" w:date="2018-09-02T13:25:00Z" w:initials="עב">
    <w:p w:rsidR="00C319FA" w:rsidRDefault="00C319FA">
      <w:pPr>
        <w:pStyle w:val="CommentText"/>
      </w:pPr>
      <w:r>
        <w:rPr>
          <w:rStyle w:val="CommentReference"/>
        </w:rPr>
        <w:annotationRef/>
      </w:r>
      <w:r>
        <w:t>Let's discuss in person. Maybe revising…</w:t>
      </w:r>
    </w:p>
  </w:comment>
  <w:comment w:id="306" w:author="Shlomo Sela" w:date="2018-08-28T09:25:00Z" w:initials="SS">
    <w:p w:rsidR="00C319FA" w:rsidRDefault="00C319FA" w:rsidP="00C960A3">
      <w:pPr>
        <w:pStyle w:val="CommentText"/>
      </w:pPr>
      <w:r>
        <w:rPr>
          <w:rStyle w:val="CommentReference"/>
        </w:rPr>
        <w:annotationRef/>
      </w:r>
      <w:r>
        <w:t>Do you mean: for each experiment, 3-5 samples (replicas) were loaded? Then, revise</w:t>
      </w:r>
    </w:p>
  </w:comment>
  <w:comment w:id="441" w:author="Shlomo Sela" w:date="2018-08-28T09:31:00Z" w:initials="SS">
    <w:p w:rsidR="00C319FA" w:rsidRDefault="00C319FA">
      <w:pPr>
        <w:pStyle w:val="CommentText"/>
      </w:pPr>
      <w:r>
        <w:rPr>
          <w:rStyle w:val="CommentReference"/>
        </w:rPr>
        <w:annotationRef/>
      </w:r>
      <w:r>
        <w:t>Why this is important for viability test?</w:t>
      </w:r>
    </w:p>
  </w:comment>
  <w:comment w:id="442" w:author="עטרה בקל" w:date="2018-09-02T16:18:00Z" w:initials="עב">
    <w:p w:rsidR="00C319FA" w:rsidRDefault="00C319FA">
      <w:pPr>
        <w:pStyle w:val="CommentText"/>
      </w:pPr>
      <w:r>
        <w:rPr>
          <w:rStyle w:val="CommentReference"/>
        </w:rPr>
        <w:annotationRef/>
      </w:r>
      <w:r>
        <w:t>Sterility control. How do we know that the instrument did not contaminate the sample.</w:t>
      </w:r>
    </w:p>
  </w:comment>
  <w:comment w:id="447" w:author="Shlomo Sela" w:date="2018-08-28T09:42:00Z" w:initials="SS">
    <w:p w:rsidR="00C319FA" w:rsidRDefault="00C319FA">
      <w:pPr>
        <w:pStyle w:val="CommentText"/>
      </w:pPr>
      <w:r>
        <w:rPr>
          <w:rStyle w:val="CommentReference"/>
        </w:rPr>
        <w:annotationRef/>
      </w:r>
      <w:r>
        <w:t>Not clear/ if this is between readings it should be pure water?</w:t>
      </w:r>
    </w:p>
  </w:comment>
  <w:comment w:id="448" w:author="עטרה בקל" w:date="2018-09-02T16:21:00Z" w:initials="עב">
    <w:p w:rsidR="00C319FA" w:rsidRDefault="00C319FA">
      <w:pPr>
        <w:pStyle w:val="CommentText"/>
      </w:pPr>
      <w:r>
        <w:rPr>
          <w:rStyle w:val="CommentReference"/>
        </w:rPr>
        <w:annotationRef/>
      </w:r>
      <w:r>
        <w:t>Will explain in person. Might need your help to revise.</w:t>
      </w:r>
    </w:p>
  </w:comment>
  <w:comment w:id="464" w:author="Shlomo Sela" w:date="2018-08-28T09:58:00Z" w:initials="SS">
    <w:p w:rsidR="00C319FA" w:rsidRDefault="00C319FA">
      <w:pPr>
        <w:pStyle w:val="CommentText"/>
      </w:pPr>
      <w:r>
        <w:rPr>
          <w:rStyle w:val="CommentReference"/>
        </w:rPr>
        <w:annotationRef/>
      </w:r>
      <w:r>
        <w:t>The graph seems simple!</w:t>
      </w:r>
    </w:p>
  </w:comment>
  <w:comment w:id="465" w:author="Shlomo Sela" w:date="2018-08-28T09:59:00Z" w:initials="SS">
    <w:p w:rsidR="00C319FA" w:rsidRDefault="00C319FA">
      <w:pPr>
        <w:pStyle w:val="CommentText"/>
      </w:pPr>
      <w:r>
        <w:rPr>
          <w:rStyle w:val="CommentReference"/>
        </w:rPr>
        <w:annotationRef/>
      </w:r>
      <w:r>
        <w:t>Check if this is what you meant</w:t>
      </w:r>
    </w:p>
  </w:comment>
  <w:comment w:id="466" w:author="Shlomo Sela" w:date="2018-08-28T10:00:00Z" w:initials="SS">
    <w:p w:rsidR="00C319FA" w:rsidRDefault="00C319FA">
      <w:pPr>
        <w:pStyle w:val="CommentText"/>
      </w:pPr>
      <w:r>
        <w:rPr>
          <w:rStyle w:val="CommentReference"/>
        </w:rPr>
        <w:annotationRef/>
      </w:r>
      <w:r>
        <w:t>Not clear. What about previous studies? Please compare and discuss potential differences</w:t>
      </w:r>
    </w:p>
  </w:comment>
  <w:comment w:id="467" w:author="עטרה בקל" w:date="2018-09-02T16:25:00Z" w:initials="עב">
    <w:p w:rsidR="00C319FA" w:rsidRDefault="00C319FA">
      <w:pPr>
        <w:pStyle w:val="CommentText"/>
      </w:pPr>
      <w:r>
        <w:rPr>
          <w:rStyle w:val="CommentReference"/>
        </w:rPr>
        <w:annotationRef/>
      </w:r>
      <w:r>
        <w:t xml:space="preserve">All studies say exactly this, especially Jarvis and Schmilovitch: </w:t>
      </w:r>
    </w:p>
    <w:p w:rsidR="00C319FA" w:rsidRDefault="00C319FA" w:rsidP="00445A70">
      <w:pPr>
        <w:pStyle w:val="CommentText"/>
      </w:pPr>
      <w:r>
        <w:t>Raman of bacteria is rare and weak, which is why we need microscopes, SERS or very good algorithms. It was presented in the introduction.</w:t>
      </w:r>
    </w:p>
  </w:comment>
  <w:comment w:id="468" w:author="Shlomo Sela" w:date="2018-08-28T10:02:00Z" w:initials="SS">
    <w:p w:rsidR="00C319FA" w:rsidRDefault="00C319FA">
      <w:pPr>
        <w:pStyle w:val="CommentText"/>
      </w:pPr>
      <w:r>
        <w:rPr>
          <w:rStyle w:val="CommentReference"/>
        </w:rPr>
        <w:annotationRef/>
      </w:r>
      <w:r>
        <w:t>Perhaps the intensity?</w:t>
      </w:r>
    </w:p>
  </w:comment>
  <w:comment w:id="469" w:author="עטרה בקל" w:date="2018-09-02T16:27:00Z" w:initials="עב">
    <w:p w:rsidR="00C319FA" w:rsidRDefault="00C319FA">
      <w:pPr>
        <w:pStyle w:val="CommentText"/>
      </w:pPr>
      <w:r>
        <w:rPr>
          <w:rStyle w:val="CommentReference"/>
        </w:rPr>
        <w:annotationRef/>
      </w:r>
      <w:r>
        <w:t>No, because it is actually the resolution, you want clearly defined peaks, well resolved from one another. This was discussed with Schmilo.</w:t>
      </w:r>
    </w:p>
  </w:comment>
  <w:comment w:id="506" w:author="עטרה בקל" w:date="2018-09-02T17:34:00Z" w:initials="עב">
    <w:p w:rsidR="00C319FA" w:rsidRDefault="00C319FA">
      <w:pPr>
        <w:pStyle w:val="CommentText"/>
      </w:pPr>
      <w:r>
        <w:rPr>
          <w:rStyle w:val="CommentReference"/>
        </w:rPr>
        <w:annotationRef/>
      </w:r>
      <w:r>
        <w:t>I think we can say bacteria here. We chose those species as representatives.</w:t>
      </w:r>
    </w:p>
  </w:comment>
  <w:comment w:id="512" w:author="עטרה בקל" w:date="2018-09-02T17:35:00Z" w:initials="עב">
    <w:p w:rsidR="00C319FA" w:rsidRDefault="00C319FA">
      <w:pPr>
        <w:pStyle w:val="CommentText"/>
      </w:pPr>
      <w:r>
        <w:rPr>
          <w:rStyle w:val="CommentReference"/>
        </w:rPr>
        <w:annotationRef/>
      </w:r>
      <w:r>
        <w:t>It is my own train of thought, there is no proof that this will happen.</w:t>
      </w:r>
    </w:p>
  </w:comment>
  <w:comment w:id="513" w:author="Shlomo Sela" w:date="2018-09-04T12:46:00Z" w:initials="SS">
    <w:p w:rsidR="000377F3" w:rsidRDefault="000377F3">
      <w:pPr>
        <w:pStyle w:val="CommentText"/>
      </w:pPr>
      <w:r>
        <w:rPr>
          <w:rStyle w:val="CommentReference"/>
        </w:rPr>
        <w:annotationRef/>
      </w:r>
    </w:p>
  </w:comment>
  <w:comment w:id="534" w:author="Shlomo Sela" w:date="2018-08-28T10:44:00Z" w:initials="SS">
    <w:p w:rsidR="00C319FA" w:rsidRDefault="00C319FA">
      <w:pPr>
        <w:pStyle w:val="CommentText"/>
      </w:pPr>
      <w:r>
        <w:rPr>
          <w:rStyle w:val="CommentReference"/>
        </w:rPr>
        <w:annotationRef/>
      </w:r>
      <w:r>
        <w:t>The structure not clear. Why not 4.2.1.2? and so forth</w:t>
      </w:r>
    </w:p>
  </w:comment>
  <w:comment w:id="548" w:author="עטרה בקל" w:date="2018-09-02T17:37:00Z" w:initials="עב">
    <w:p w:rsidR="00C319FA" w:rsidRDefault="00C319FA">
      <w:pPr>
        <w:pStyle w:val="CommentText"/>
      </w:pPr>
      <w:r>
        <w:rPr>
          <w:rStyle w:val="CommentReference"/>
        </w:rPr>
        <w:annotationRef/>
      </w:r>
      <w:r>
        <w:t>Actually, Mikhail insisted on this…</w:t>
      </w:r>
    </w:p>
  </w:comment>
  <w:comment w:id="550" w:author="Shlomo Sela" w:date="2018-08-28T10:52:00Z" w:initials="SS">
    <w:p w:rsidR="00C319FA" w:rsidRDefault="00C319FA" w:rsidP="00093C67">
      <w:pPr>
        <w:pStyle w:val="CommentText"/>
      </w:pPr>
      <w:r>
        <w:rPr>
          <w:rStyle w:val="CommentReference"/>
        </w:rPr>
        <w:annotationRef/>
      </w:r>
      <w:r>
        <w:t>Check that the details appear in MM</w:t>
      </w:r>
    </w:p>
  </w:comment>
  <w:comment w:id="551" w:author="עטרה בקל" w:date="2018-09-02T17:38:00Z" w:initials="עב">
    <w:p w:rsidR="00C319FA" w:rsidRDefault="00C319FA">
      <w:pPr>
        <w:pStyle w:val="CommentText"/>
      </w:pPr>
      <w:r>
        <w:rPr>
          <w:rStyle w:val="CommentReference"/>
        </w:rPr>
        <w:annotationRef/>
      </w:r>
      <w:r>
        <w:t>I need your advice here: the water is indeed non-fluorescent, but they are called "HPLC-grade". How to approach this?</w:t>
      </w:r>
    </w:p>
  </w:comment>
  <w:comment w:id="552" w:author="Shlomo Sela" w:date="2018-08-28T10:58:00Z" w:initials="SS">
    <w:p w:rsidR="00C319FA" w:rsidRDefault="00C319FA">
      <w:pPr>
        <w:pStyle w:val="CommentText"/>
      </w:pPr>
      <w:r>
        <w:rPr>
          <w:rStyle w:val="CommentReference"/>
        </w:rPr>
        <w:annotationRef/>
      </w:r>
      <w:r>
        <w:t>Have u mentioned this issue in the MM? if not pls explain here</w:t>
      </w:r>
    </w:p>
  </w:comment>
  <w:comment w:id="553" w:author="עטרה בקל" w:date="2018-09-02T17:40:00Z" w:initials="עב">
    <w:p w:rsidR="00C319FA" w:rsidRDefault="00C319FA">
      <w:pPr>
        <w:pStyle w:val="CommentText"/>
      </w:pPr>
      <w:r>
        <w:rPr>
          <w:rStyle w:val="CommentReference"/>
        </w:rPr>
        <w:annotationRef/>
      </w:r>
      <w:r>
        <w:t>It is mentioned in normalization.</w:t>
      </w:r>
    </w:p>
  </w:comment>
  <w:comment w:id="576" w:author="Shlomo Sela" w:date="2018-08-28T11:04:00Z" w:initials="SS">
    <w:p w:rsidR="00C319FA" w:rsidRDefault="00C319FA">
      <w:pPr>
        <w:pStyle w:val="CommentText"/>
      </w:pPr>
      <w:r>
        <w:rPr>
          <w:rStyle w:val="CommentReference"/>
        </w:rPr>
        <w:annotationRef/>
      </w:r>
      <w:r>
        <w:t>In figure 10:</w:t>
      </w:r>
    </w:p>
    <w:p w:rsidR="00C319FA" w:rsidRDefault="00C319FA">
      <w:pPr>
        <w:pStyle w:val="CommentText"/>
      </w:pPr>
      <w:r>
        <w:t xml:space="preserve"> -Delete microbe on the top</w:t>
      </w:r>
    </w:p>
    <w:p w:rsidR="00C319FA" w:rsidRDefault="00C319FA">
      <w:pPr>
        <w:pStyle w:val="CommentText"/>
      </w:pPr>
      <w:r>
        <w:t>-Increase font size of species names</w:t>
      </w:r>
    </w:p>
    <w:p w:rsidR="00C319FA" w:rsidRDefault="00C319FA">
      <w:pPr>
        <w:pStyle w:val="CommentText"/>
      </w:pPr>
      <w:r>
        <w:t>-N – is not indicated on the top</w:t>
      </w:r>
    </w:p>
    <w:p w:rsidR="00C319FA" w:rsidRDefault="00C319FA">
      <w:pPr>
        <w:pStyle w:val="CommentText"/>
      </w:pPr>
      <w:r>
        <w:t>-Why do u need 'class'? cant u just say that data were rounded..</w:t>
      </w:r>
    </w:p>
    <w:p w:rsidR="00C319FA" w:rsidRDefault="00C319FA">
      <w:pPr>
        <w:pStyle w:val="CommentText"/>
      </w:pPr>
      <w:r>
        <w:t>-What are the dots above boxes?</w:t>
      </w:r>
    </w:p>
  </w:comment>
  <w:comment w:id="577" w:author="Shlomo Sela" w:date="2018-08-28T11:07:00Z" w:initials="SS">
    <w:p w:rsidR="00C319FA" w:rsidRDefault="00C319FA" w:rsidP="00C22642">
      <w:pPr>
        <w:pStyle w:val="CommentText"/>
      </w:pPr>
      <w:r>
        <w:rPr>
          <w:rStyle w:val="CommentReference"/>
        </w:rPr>
        <w:annotationRef/>
      </w:r>
      <w:r>
        <w:t>U mentioned 10</w:t>
      </w:r>
      <w:r w:rsidRPr="003B0367">
        <w:rPr>
          <w:vertAlign w:val="superscript"/>
        </w:rPr>
        <w:t>3</w:t>
      </w:r>
      <w:r>
        <w:t>-10</w:t>
      </w:r>
      <w:r w:rsidRPr="003B0367">
        <w:rPr>
          <w:vertAlign w:val="superscript"/>
        </w:rPr>
        <w:t>4</w:t>
      </w:r>
      <w:r>
        <w:t>,above</w:t>
      </w:r>
    </w:p>
    <w:p w:rsidR="00C319FA" w:rsidRDefault="00C319FA" w:rsidP="00C22642">
      <w:pPr>
        <w:pStyle w:val="CommentText"/>
      </w:pPr>
    </w:p>
    <w:p w:rsidR="00C319FA" w:rsidRDefault="00C319FA" w:rsidP="00C22642">
      <w:pPr>
        <w:pStyle w:val="CommentText"/>
      </w:pPr>
      <w:r>
        <w:t>Add reference to the studies. Did they mentioned this high threshold? Is this your conclusion? If yes try to explain and discuss. One may claim that they used different bacteria for example</w:t>
      </w:r>
    </w:p>
  </w:comment>
  <w:comment w:id="616" w:author="עטרה בקל" w:date="2018-09-02T17:43:00Z" w:initials="עב">
    <w:p w:rsidR="00C319FA" w:rsidRDefault="00C319FA">
      <w:pPr>
        <w:pStyle w:val="CommentText"/>
      </w:pPr>
      <w:r>
        <w:rPr>
          <w:rStyle w:val="CommentReference"/>
        </w:rPr>
        <w:annotationRef/>
      </w:r>
      <w:r>
        <w:t>Not exactly, TLF and proteins are not the same. Proteinacous includes tyrosine which is a little to the left and visible.</w:t>
      </w:r>
    </w:p>
  </w:comment>
  <w:comment w:id="662" w:author="Shlomo Sela" w:date="2018-08-28T12:43:00Z" w:initials="SS">
    <w:p w:rsidR="00C319FA" w:rsidRDefault="00C319FA">
      <w:pPr>
        <w:pStyle w:val="CommentText"/>
      </w:pPr>
      <w:r>
        <w:rPr>
          <w:rStyle w:val="CommentReference"/>
        </w:rPr>
        <w:annotationRef/>
      </w:r>
      <w:r>
        <w:t>Better in legend:</w:t>
      </w:r>
    </w:p>
    <w:p w:rsidR="00C319FA" w:rsidRDefault="00C319FA">
      <w:pPr>
        <w:pStyle w:val="CommentText"/>
      </w:pPr>
      <w:r>
        <w:t>Log</w:t>
      </w:r>
      <w:r w:rsidRPr="003A5979">
        <w:rPr>
          <w:vertAlign w:val="subscript"/>
        </w:rPr>
        <w:t>10</w:t>
      </w:r>
      <w:r>
        <w:t>CFU/ml. no square parenthesis are required</w:t>
      </w:r>
    </w:p>
  </w:comment>
  <w:comment w:id="671" w:author="Shlomo Sela" w:date="2018-08-28T14:27:00Z" w:initials="SS">
    <w:p w:rsidR="00C319FA" w:rsidRDefault="00C319FA">
      <w:pPr>
        <w:pStyle w:val="CommentText"/>
      </w:pPr>
      <w:r>
        <w:rPr>
          <w:rStyle w:val="CommentReference"/>
        </w:rPr>
        <w:annotationRef/>
      </w:r>
      <w:r>
        <w:t>Needs some explanation. If the threshold is 105 how it could detect 103?</w:t>
      </w:r>
    </w:p>
  </w:comment>
  <w:comment w:id="672" w:author="עטרה בקל" w:date="2018-09-02T17:47:00Z" w:initials="עב">
    <w:p w:rsidR="00C319FA" w:rsidRDefault="00C319FA">
      <w:pPr>
        <w:pStyle w:val="CommentText"/>
      </w:pPr>
      <w:r>
        <w:rPr>
          <w:rStyle w:val="CommentReference"/>
        </w:rPr>
        <w:annotationRef/>
      </w:r>
      <w:r>
        <w:t>Look in the table. The first sentence is for the whole table, including the single emission spectrum, the second is for the best fitting = full EEM.</w:t>
      </w:r>
    </w:p>
  </w:comment>
  <w:comment w:id="674" w:author="Shlomo Sela" w:date="2018-08-28T14:37:00Z" w:initials="SS">
    <w:p w:rsidR="00C319FA" w:rsidRDefault="00C319FA">
      <w:pPr>
        <w:pStyle w:val="CommentText"/>
      </w:pPr>
      <w:r>
        <w:rPr>
          <w:rStyle w:val="CommentReference"/>
        </w:rPr>
        <w:annotationRef/>
      </w:r>
      <w:r>
        <w:t>Re check the sentence</w:t>
      </w:r>
    </w:p>
  </w:comment>
  <w:comment w:id="675" w:author="עטרה בקל" w:date="2018-09-03T09:59:00Z" w:initials="עב">
    <w:p w:rsidR="00C319FA" w:rsidRDefault="00C319FA" w:rsidP="007845FA">
      <w:pPr>
        <w:pStyle w:val="CommentText"/>
      </w:pPr>
      <w:r>
        <w:rPr>
          <w:rStyle w:val="CommentReference"/>
        </w:rPr>
        <w:annotationRef/>
      </w:r>
      <w:r>
        <w:t>It is correct.</w:t>
      </w:r>
    </w:p>
  </w:comment>
  <w:comment w:id="692" w:author="Shlomo Sela" w:date="2018-08-28T14:44:00Z" w:initials="SS">
    <w:p w:rsidR="00C319FA" w:rsidRDefault="00C319FA">
      <w:pPr>
        <w:pStyle w:val="CommentText"/>
      </w:pPr>
      <w:r>
        <w:rPr>
          <w:rStyle w:val="CommentReference"/>
        </w:rPr>
        <w:annotationRef/>
      </w:r>
      <w:r>
        <w:t>Not in english</w:t>
      </w:r>
    </w:p>
  </w:comment>
  <w:comment w:id="702" w:author="Shlomo Sela" w:date="2018-08-28T14:51:00Z" w:initials="SS">
    <w:p w:rsidR="00C319FA" w:rsidRDefault="00C319FA">
      <w:pPr>
        <w:pStyle w:val="CommentText"/>
      </w:pPr>
      <w:r>
        <w:rPr>
          <w:rStyle w:val="CommentReference"/>
        </w:rPr>
        <w:annotationRef/>
      </w:r>
      <w:r>
        <w:t>Repeating the sentence above after the table</w:t>
      </w:r>
    </w:p>
  </w:comment>
  <w:comment w:id="703" w:author="עטרה בקל" w:date="2018-09-03T12:33:00Z" w:initials="עב">
    <w:p w:rsidR="00C319FA" w:rsidRDefault="00C319FA">
      <w:pPr>
        <w:pStyle w:val="CommentText"/>
      </w:pPr>
      <w:r>
        <w:rPr>
          <w:rStyle w:val="CommentReference"/>
        </w:rPr>
        <w:annotationRef/>
      </w:r>
      <w:r>
        <w:t>True, this is a "change of gears", I want to remind the reader what was in the table.</w:t>
      </w:r>
    </w:p>
  </w:comment>
  <w:comment w:id="714" w:author="Shlomo Sela" w:date="2018-08-28T14:57:00Z" w:initials="SS">
    <w:p w:rsidR="00C319FA" w:rsidRDefault="00C319FA">
      <w:pPr>
        <w:pStyle w:val="CommentText"/>
      </w:pPr>
      <w:r>
        <w:rPr>
          <w:rStyle w:val="CommentReference"/>
        </w:rPr>
        <w:annotationRef/>
      </w:r>
      <w:r>
        <w:t>How can you arrive to this conclusion with the data presented? Especially when discussing a single parameter e.g. threshold?</w:t>
      </w:r>
    </w:p>
  </w:comment>
  <w:comment w:id="715" w:author="עטרה בקל" w:date="2018-09-02T17:50:00Z" w:initials="עב">
    <w:p w:rsidR="00C319FA" w:rsidRDefault="00C319FA">
      <w:pPr>
        <w:pStyle w:val="CommentText"/>
      </w:pPr>
      <w:r>
        <w:rPr>
          <w:rStyle w:val="CommentReference"/>
        </w:rPr>
        <w:annotationRef/>
      </w:r>
      <w:r>
        <w:t xml:space="preserve">This is my reasoning, I thought it was clear and would appreciate your help clarifying: </w:t>
      </w:r>
    </w:p>
    <w:p w:rsidR="00C319FA" w:rsidRDefault="00C319FA">
      <w:pPr>
        <w:pStyle w:val="CommentText"/>
      </w:pPr>
    </w:p>
    <w:p w:rsidR="00C319FA" w:rsidRDefault="00C319FA">
      <w:pPr>
        <w:pStyle w:val="CommentText"/>
      </w:pPr>
      <w:r>
        <w:t>Detection is enabled by peaks. Each bacteria shows different detection ability, indicating it can have either different peaks or different intensities at each peak. Either way that would account as a different fingerprint, probably.</w:t>
      </w:r>
    </w:p>
    <w:p w:rsidR="00C319FA" w:rsidRDefault="00C319FA">
      <w:pPr>
        <w:pStyle w:val="CommentText"/>
      </w:pPr>
    </w:p>
    <w:p w:rsidR="00C319FA" w:rsidRDefault="00C319FA">
      <w:pPr>
        <w:pStyle w:val="CommentText"/>
      </w:pPr>
      <w:r>
        <w:t>The only possible exception would be if each bacterium has the exact same kind of molecules, at the exact same ratio but in larger quantities. Which I think is unlikely.</w:t>
      </w:r>
    </w:p>
  </w:comment>
  <w:comment w:id="720" w:author="Shlomo Sela" w:date="2018-08-28T15:01:00Z" w:initials="SS">
    <w:p w:rsidR="00C319FA" w:rsidRDefault="00C319FA">
      <w:pPr>
        <w:pStyle w:val="CommentText"/>
      </w:pPr>
      <w:r>
        <w:rPr>
          <w:rStyle w:val="CommentReference"/>
        </w:rPr>
        <w:annotationRef/>
      </w:r>
      <w:r>
        <w:t>No/</w:t>
      </w:r>
    </w:p>
    <w:p w:rsidR="00C319FA" w:rsidRDefault="00C319FA">
      <w:pPr>
        <w:pStyle w:val="CommentText"/>
      </w:pPr>
      <w:r>
        <w:t>Pls revise</w:t>
      </w:r>
    </w:p>
  </w:comment>
  <w:comment w:id="721" w:author="עטרה בקל" w:date="2018-09-02T17:54:00Z" w:initials="עב">
    <w:p w:rsidR="00C319FA" w:rsidRDefault="00C319FA">
      <w:pPr>
        <w:pStyle w:val="CommentText"/>
      </w:pPr>
      <w:r>
        <w:rPr>
          <w:rStyle w:val="CommentReference"/>
        </w:rPr>
        <w:annotationRef/>
      </w:r>
      <w:r>
        <w:t>I think I did not make myself clear and may need your help.</w:t>
      </w:r>
    </w:p>
    <w:p w:rsidR="00C319FA" w:rsidRDefault="00C319FA">
      <w:pPr>
        <w:pStyle w:val="CommentText"/>
      </w:pPr>
    </w:p>
    <w:p w:rsidR="00C319FA" w:rsidRDefault="00C319FA">
      <w:pPr>
        <w:pStyle w:val="CommentText"/>
      </w:pPr>
      <w:r>
        <w:t>I think this finding SUGGESTS a different fingerprint, which would enable differentiation. Because of this we went on to do an experiment to test this idea out, which turned out to be right.</w:t>
      </w:r>
    </w:p>
  </w:comment>
  <w:comment w:id="722" w:author="Shlomo Sela" w:date="2018-08-28T15:05:00Z" w:initials="SS">
    <w:p w:rsidR="00C319FA" w:rsidRDefault="00C319FA">
      <w:pPr>
        <w:pStyle w:val="CommentText"/>
      </w:pPr>
      <w:r>
        <w:rPr>
          <w:rStyle w:val="CommentReference"/>
        </w:rPr>
        <w:annotationRef/>
      </w:r>
      <w:r>
        <w:t>Be aware that this is the range you would like to be able to detect as an indicator for microbial hazard</w:t>
      </w:r>
    </w:p>
  </w:comment>
  <w:comment w:id="723" w:author="עטרה בקל" w:date="2018-09-02T17:55:00Z" w:initials="עב">
    <w:p w:rsidR="00C319FA" w:rsidRDefault="00C319FA">
      <w:pPr>
        <w:pStyle w:val="CommentText"/>
      </w:pPr>
      <w:r>
        <w:rPr>
          <w:rStyle w:val="CommentReference"/>
        </w:rPr>
        <w:annotationRef/>
      </w:r>
      <w:r>
        <w:t>I fully understand, and as is discussed later, for highly contaminated water, we probably do not need PLS.</w:t>
      </w:r>
    </w:p>
  </w:comment>
  <w:comment w:id="766" w:author="Shlomo Sela" w:date="2018-08-28T15:15:00Z" w:initials="SS">
    <w:p w:rsidR="00C319FA" w:rsidRDefault="00C319FA">
      <w:pPr>
        <w:pStyle w:val="CommentText"/>
      </w:pPr>
      <w:r>
        <w:rPr>
          <w:rStyle w:val="CommentReference"/>
        </w:rPr>
        <w:annotationRef/>
      </w:r>
      <w:r>
        <w:t>Needs some support.</w:t>
      </w:r>
    </w:p>
    <w:p w:rsidR="00C319FA" w:rsidRDefault="00C319FA">
      <w:pPr>
        <w:pStyle w:val="CommentText"/>
      </w:pPr>
      <w:r>
        <w:t>If as u mentioned it is important to detect only samples with &gt;1000 cfu/ml, it is not clear why whole EEM analysis might be better</w:t>
      </w:r>
    </w:p>
  </w:comment>
  <w:comment w:id="767" w:author="עטרה בקל" w:date="2018-09-02T17:57:00Z" w:initials="עב">
    <w:p w:rsidR="00C319FA" w:rsidRDefault="00C319FA">
      <w:pPr>
        <w:pStyle w:val="CommentText"/>
      </w:pPr>
      <w:r>
        <w:rPr>
          <w:rStyle w:val="CommentReference"/>
        </w:rPr>
        <w:annotationRef/>
      </w:r>
      <w:r>
        <w:t>We should discuss in person.</w:t>
      </w:r>
    </w:p>
  </w:comment>
  <w:comment w:id="773" w:author="Shlomo Sela" w:date="2018-08-28T15:25:00Z" w:initials="SS">
    <w:p w:rsidR="00C319FA" w:rsidRDefault="00C319FA">
      <w:pPr>
        <w:pStyle w:val="CommentText"/>
      </w:pPr>
      <w:r>
        <w:rPr>
          <w:rStyle w:val="CommentReference"/>
        </w:rPr>
        <w:annotationRef/>
      </w:r>
      <w:r>
        <w:t>Increase font size in the X-axis description</w:t>
      </w:r>
    </w:p>
  </w:comment>
  <w:comment w:id="774" w:author="עטרה בקל" w:date="2018-09-02T17:58:00Z" w:initials="עב">
    <w:p w:rsidR="00C319FA" w:rsidRDefault="00C319FA">
      <w:pPr>
        <w:pStyle w:val="CommentText"/>
      </w:pPr>
      <w:r>
        <w:rPr>
          <w:rStyle w:val="CommentReference"/>
        </w:rPr>
        <w:annotationRef/>
      </w:r>
      <w:r>
        <w:t>Done. Is this beter?</w:t>
      </w:r>
    </w:p>
  </w:comment>
  <w:comment w:id="820" w:author="Shlomo Sela" w:date="2018-08-28T15:30:00Z" w:initials="SS">
    <w:p w:rsidR="00C319FA" w:rsidRDefault="00C319FA">
      <w:pPr>
        <w:pStyle w:val="CommentText"/>
      </w:pPr>
      <w:r>
        <w:rPr>
          <w:rStyle w:val="CommentReference"/>
        </w:rPr>
        <w:annotationRef/>
      </w:r>
      <w:r>
        <w:rPr>
          <w:rStyle w:val="CommentReference"/>
        </w:rPr>
        <w:t>How can you tell that there are important? You only see changes</w:t>
      </w:r>
    </w:p>
  </w:comment>
  <w:comment w:id="821" w:author="עטרה בקל" w:date="2018-09-03T12:37:00Z" w:initials="עב">
    <w:p w:rsidR="00C319FA" w:rsidRDefault="00C319FA">
      <w:pPr>
        <w:pStyle w:val="CommentText"/>
      </w:pPr>
      <w:r>
        <w:rPr>
          <w:rStyle w:val="CommentReference"/>
        </w:rPr>
        <w:annotationRef/>
      </w:r>
      <w:r>
        <w:t xml:space="preserve">This is the definition of veriable importance, since the Rayleigh and the Raman of water regions are visible, this means they have an importance value &gt;0.8, and most of these regions is &gt;1. This is high variable importance </w:t>
      </w:r>
      <w:r>
        <w:sym w:font="Wingdings" w:char="F0E0"/>
      </w:r>
      <w:r>
        <w:t xml:space="preserve"> highly important regions.</w:t>
      </w:r>
    </w:p>
  </w:comment>
  <w:comment w:id="830" w:author="Shlomo Sela" w:date="2018-08-28T15:41:00Z" w:initials="SS">
    <w:p w:rsidR="00C319FA" w:rsidRDefault="00C319FA">
      <w:pPr>
        <w:pStyle w:val="CommentText"/>
      </w:pPr>
      <w:r>
        <w:rPr>
          <w:rStyle w:val="CommentReference"/>
        </w:rPr>
        <w:annotationRef/>
      </w:r>
      <w:r>
        <w:t xml:space="preserve">Why? This is </w:t>
      </w:r>
    </w:p>
  </w:comment>
  <w:comment w:id="831" w:author="עטרה בקל" w:date="2018-09-03T12:40:00Z" w:initials="עב">
    <w:p w:rsidR="00C319FA" w:rsidRDefault="00C319FA">
      <w:pPr>
        <w:pStyle w:val="CommentText"/>
      </w:pPr>
      <w:r>
        <w:rPr>
          <w:rStyle w:val="CommentReference"/>
        </w:rPr>
        <w:annotationRef/>
      </w:r>
      <w:r>
        <w:t>Because we only measured whole cells and did not anlyse specific substances cleanly.</w:t>
      </w:r>
    </w:p>
    <w:p w:rsidR="00C319FA" w:rsidRDefault="00C319FA">
      <w:pPr>
        <w:pStyle w:val="CommentText"/>
      </w:pPr>
      <w:r>
        <w:t>Will discuss in person, perhaps not written well.</w:t>
      </w:r>
    </w:p>
  </w:comment>
  <w:comment w:id="844" w:author="Shlomo Sela" w:date="2018-08-28T15:47:00Z" w:initials="SS">
    <w:p w:rsidR="00C319FA" w:rsidRDefault="00C319FA">
      <w:pPr>
        <w:pStyle w:val="CommentText"/>
      </w:pPr>
      <w:r>
        <w:rPr>
          <w:rStyle w:val="CommentReference"/>
        </w:rPr>
        <w:annotationRef/>
      </w:r>
      <w:r>
        <w:t>The substances? Revise the sentence to clarify your point</w:t>
      </w:r>
    </w:p>
  </w:comment>
  <w:comment w:id="857" w:author="עטרה בקל" w:date="2018-09-03T12:50:00Z" w:initials="עב">
    <w:p w:rsidR="00C319FA" w:rsidRDefault="00C319FA">
      <w:pPr>
        <w:pStyle w:val="CommentText"/>
      </w:pPr>
      <w:r>
        <w:rPr>
          <w:rStyle w:val="CommentReference"/>
        </w:rPr>
        <w:annotationRef/>
      </w:r>
      <w:r>
        <w:t>I need help re-organizing this section.</w:t>
      </w:r>
    </w:p>
  </w:comment>
  <w:comment w:id="858" w:author="Shlomo Sela" w:date="2018-08-28T16:06:00Z" w:initials="SS">
    <w:p w:rsidR="00C319FA" w:rsidRDefault="00C319FA" w:rsidP="00CF2D03">
      <w:pPr>
        <w:pStyle w:val="CommentText"/>
      </w:pPr>
      <w:r>
        <w:rPr>
          <w:rStyle w:val="CommentReference"/>
        </w:rPr>
        <w:annotationRef/>
      </w:r>
      <w:r>
        <w:t>Use this at the end of the section.</w:t>
      </w:r>
    </w:p>
    <w:p w:rsidR="00C319FA" w:rsidRDefault="00C319FA" w:rsidP="00CF2D03">
      <w:pPr>
        <w:pStyle w:val="CommentText"/>
      </w:pPr>
      <w:r>
        <w:t>Start chronologically with raman</w:t>
      </w:r>
    </w:p>
    <w:p w:rsidR="00C319FA" w:rsidRDefault="00C319FA">
      <w:pPr>
        <w:pStyle w:val="CommentText"/>
      </w:pPr>
    </w:p>
  </w:comment>
  <w:comment w:id="871" w:author="Shlomo Sela" w:date="2018-08-28T16:04:00Z" w:initials="SS">
    <w:p w:rsidR="00C319FA" w:rsidRDefault="00C319FA">
      <w:pPr>
        <w:pStyle w:val="CommentText"/>
      </w:pPr>
      <w:r>
        <w:rPr>
          <w:rStyle w:val="CommentReference"/>
        </w:rPr>
        <w:annotationRef/>
      </w:r>
      <w:r>
        <w:t>Delete. Not relevant</w:t>
      </w:r>
    </w:p>
  </w:comment>
  <w:comment w:id="872" w:author="Shlomo Sela" w:date="2018-08-28T16:04:00Z" w:initials="SS">
    <w:p w:rsidR="00C319FA" w:rsidRDefault="00C319FA">
      <w:pPr>
        <w:pStyle w:val="CommentText"/>
      </w:pPr>
      <w:r>
        <w:rPr>
          <w:rStyle w:val="CommentReference"/>
        </w:rPr>
        <w:annotationRef/>
      </w:r>
      <w:r>
        <w:t>delete</w:t>
      </w:r>
    </w:p>
  </w:comment>
  <w:comment w:id="873" w:author="עטרה בקל" w:date="2018-09-02T17:59:00Z" w:initials="עב">
    <w:p w:rsidR="00C319FA" w:rsidRDefault="00C319FA">
      <w:pPr>
        <w:pStyle w:val="CommentText"/>
      </w:pPr>
      <w:r>
        <w:rPr>
          <w:rStyle w:val="CommentReference"/>
        </w:rPr>
        <w:annotationRef/>
      </w:r>
      <w:r>
        <w:t>Upon insistence by Schmilo.</w:t>
      </w:r>
    </w:p>
  </w:comment>
  <w:comment w:id="874" w:author="Shlomo Sela" w:date="2018-08-28T16:09:00Z" w:initials="SS">
    <w:p w:rsidR="00C319FA" w:rsidRDefault="00C319FA">
      <w:pPr>
        <w:pStyle w:val="CommentText"/>
      </w:pPr>
      <w:r>
        <w:rPr>
          <w:rStyle w:val="CommentReference"/>
        </w:rPr>
        <w:annotationRef/>
      </w:r>
      <w:r>
        <w:t>toward the end</w:t>
      </w:r>
    </w:p>
  </w:comment>
  <w:comment w:id="904" w:author="Shlomo Sela" w:date="2018-08-28T16:15:00Z" w:initials="SS">
    <w:p w:rsidR="00C319FA" w:rsidRDefault="00C319FA">
      <w:pPr>
        <w:pStyle w:val="CommentText"/>
      </w:pPr>
      <w:r>
        <w:rPr>
          <w:rStyle w:val="CommentReference"/>
        </w:rPr>
        <w:annotationRef/>
      </w:r>
      <w:r>
        <w:t>keep this confidential for now</w:t>
      </w:r>
    </w:p>
  </w:comment>
  <w:comment w:id="905" w:author="Shlomo Sela" w:date="2018-08-28T16:19:00Z" w:initials="SS">
    <w:p w:rsidR="00C319FA" w:rsidRDefault="00C319FA">
      <w:pPr>
        <w:pStyle w:val="CommentText"/>
      </w:pPr>
      <w:r>
        <w:rPr>
          <w:rStyle w:val="CommentReference"/>
        </w:rPr>
        <w:annotationRef/>
      </w:r>
      <w:r>
        <w:t>or sensitivity</w:t>
      </w:r>
    </w:p>
  </w:comment>
  <w:comment w:id="919" w:author="Shlomo Sela" w:date="2018-08-28T16:22:00Z" w:initials="SS">
    <w:p w:rsidR="00C319FA" w:rsidRDefault="00C319FA">
      <w:pPr>
        <w:pStyle w:val="CommentText"/>
      </w:pPr>
      <w:r>
        <w:rPr>
          <w:rStyle w:val="CommentReference"/>
        </w:rPr>
        <w:annotationRef/>
      </w:r>
      <w:r>
        <w:t>try to make this more concise.</w:t>
      </w:r>
    </w:p>
    <w:p w:rsidR="00C319FA" w:rsidRDefault="00C319FA">
      <w:pPr>
        <w:pStyle w:val="CommentText"/>
      </w:pPr>
      <w:r>
        <w:t>The novelty is comparison to single wavelength… or the use of eem with PLS?</w:t>
      </w:r>
    </w:p>
  </w:comment>
  <w:comment w:id="920" w:author="עטרה בקל" w:date="2018-09-02T18:02:00Z" w:initials="עב">
    <w:p w:rsidR="00C319FA" w:rsidRDefault="00C319FA">
      <w:pPr>
        <w:pStyle w:val="CommentText"/>
      </w:pPr>
      <w:r>
        <w:rPr>
          <w:rStyle w:val="CommentReference"/>
        </w:rPr>
        <w:annotationRef/>
      </w:r>
      <w:r>
        <w:t>Chiefly the comparison.</w:t>
      </w:r>
    </w:p>
  </w:comment>
  <w:comment w:id="933" w:author="Shlomo Sela" w:date="2018-08-28T16:44:00Z" w:initials="SS">
    <w:p w:rsidR="00C319FA" w:rsidRDefault="00C319FA">
      <w:pPr>
        <w:pStyle w:val="CommentText"/>
      </w:pPr>
      <w:r>
        <w:rPr>
          <w:rStyle w:val="CommentReference"/>
        </w:rPr>
        <w:annotationRef/>
      </w:r>
      <w:r>
        <w:t>You are citing several basic books on raman cant you cite only the most recent or the more comprehensive one?</w:t>
      </w:r>
    </w:p>
  </w:comment>
  <w:comment w:id="934" w:author="עטרה בקל" w:date="2018-09-02T18:00:00Z" w:initials="עב">
    <w:p w:rsidR="00C319FA" w:rsidRDefault="00C319FA">
      <w:pPr>
        <w:pStyle w:val="CommentText"/>
      </w:pPr>
      <w:r>
        <w:rPr>
          <w:rStyle w:val="CommentReference"/>
        </w:rPr>
        <w:annotationRef/>
      </w:r>
      <w:r>
        <w:t>It is one book on Raman (Bernhard), 2 chapters. And one book on fluorescence (Lakowitz) also 2 chapters.</w:t>
      </w:r>
    </w:p>
  </w:comment>
  <w:comment w:id="937" w:author="Shlomo Sela" w:date="2018-08-28T14:30:00Z" w:initials="SS">
    <w:p w:rsidR="00C319FA" w:rsidRDefault="00C319FA">
      <w:pPr>
        <w:pStyle w:val="CommentText"/>
      </w:pPr>
      <w:r>
        <w:rPr>
          <w:rStyle w:val="CommentReference"/>
        </w:rPr>
        <w:annotationRef/>
      </w:r>
      <w:r>
        <w:t xml:space="preserve">Seems redundant consider omitting </w:t>
      </w:r>
    </w:p>
  </w:comment>
  <w:comment w:id="938" w:author="Shlomo Sela" w:date="2018-08-28T16:37:00Z" w:initials="SS">
    <w:p w:rsidR="00C319FA" w:rsidRDefault="00C319FA">
      <w:pPr>
        <w:pStyle w:val="CommentText"/>
      </w:pPr>
      <w:r>
        <w:rPr>
          <w:rStyle w:val="CommentReference"/>
        </w:rPr>
        <w:annotationRef/>
      </w:r>
      <w:r>
        <w:t>Add link and Last access date</w:t>
      </w:r>
    </w:p>
  </w:comment>
  <w:comment w:id="939" w:author="Shlomo Sela" w:date="2018-08-28T16:37:00Z" w:initials="SS">
    <w:p w:rsidR="00C319FA" w:rsidRDefault="00C319FA">
      <w:pPr>
        <w:pStyle w:val="CommentText"/>
      </w:pPr>
      <w:r>
        <w:rPr>
          <w:rStyle w:val="CommentReference"/>
        </w:rPr>
        <w:annotationRef/>
      </w:r>
      <w:r>
        <w:t>Add link as above</w:t>
      </w:r>
    </w:p>
  </w:comment>
  <w:comment w:id="943" w:author="Shlomo Sela" w:date="2018-08-28T16:41:00Z" w:initials="SS">
    <w:p w:rsidR="00C319FA" w:rsidRDefault="00C319FA">
      <w:pPr>
        <w:pStyle w:val="CommentText"/>
      </w:pPr>
      <w:r>
        <w:rPr>
          <w:rStyle w:val="CommentReference"/>
        </w:rPr>
        <w:annotationRef/>
      </w:r>
      <w:r>
        <w:t>Consider:</w:t>
      </w:r>
    </w:p>
    <w:p w:rsidR="00C319FA" w:rsidRDefault="00C319FA">
      <w:pPr>
        <w:pStyle w:val="CommentText"/>
      </w:pPr>
      <w:r>
        <w:rPr>
          <w:rFonts w:ascii="Arial" w:hAnsi="Arial" w:cs="Arial"/>
          <w:color w:val="222222"/>
          <w:shd w:val="clear" w:color="auto" w:fill="FFFFFF"/>
        </w:rPr>
        <w:t>Socrates, G. (2004). </w:t>
      </w:r>
      <w:r>
        <w:rPr>
          <w:rFonts w:ascii="Arial" w:hAnsi="Arial" w:cs="Arial"/>
          <w:i/>
          <w:iCs/>
          <w:color w:val="222222"/>
          <w:shd w:val="clear" w:color="auto" w:fill="FFFFFF"/>
        </w:rPr>
        <w:t>Infrared and Raman characteristic group frequencies: tables and charts</w:t>
      </w:r>
      <w:r>
        <w:rPr>
          <w:rFonts w:ascii="Arial" w:hAnsi="Arial" w:cs="Arial"/>
          <w:color w:val="222222"/>
          <w:shd w:val="clear" w:color="auto" w:fill="FFFFFF"/>
        </w:rPr>
        <w:t>. John Wiley &amp; Sons.</w:t>
      </w:r>
    </w:p>
  </w:comment>
</w:comments>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024222" w16cid:durableId="1F36456E"/>
  <w16cid:commentId w16cid:paraId="63AFC1C8" w16cid:durableId="1F3646B0"/>
  <w16cid:commentId w16cid:paraId="68A9EEAB" w16cid:durableId="1F36456F"/>
  <w16cid:commentId w16cid:paraId="5A360E3B" w16cid:durableId="1F364717"/>
  <w16cid:commentId w16cid:paraId="66CCCDCA" w16cid:durableId="1F364570"/>
  <w16cid:commentId w16cid:paraId="59FFAED9" w16cid:durableId="1F3647A9"/>
  <w16cid:commentId w16cid:paraId="40E3AD53" w16cid:durableId="1F364793"/>
  <w16cid:commentId w16cid:paraId="797D119B" w16cid:durableId="1F3647F1"/>
  <w16cid:commentId w16cid:paraId="3B2C6B43" w16cid:durableId="1F364571"/>
  <w16cid:commentId w16cid:paraId="0C25A52F" w16cid:durableId="1F36482D"/>
  <w16cid:commentId w16cid:paraId="4DE35DF4" w16cid:durableId="1F364574"/>
  <w16cid:commentId w16cid:paraId="6D1D9695" w16cid:durableId="1F364C5B"/>
  <w16cid:commentId w16cid:paraId="1F9DB025" w16cid:durableId="1F364576"/>
  <w16cid:commentId w16cid:paraId="0746E638" w16cid:durableId="1F364D2D"/>
  <w16cid:commentId w16cid:paraId="2EB55354" w16cid:durableId="1F364D93"/>
  <w16cid:commentId w16cid:paraId="7F7B3163" w16cid:durableId="1F364577"/>
  <w16cid:commentId w16cid:paraId="576F87E5" w16cid:durableId="1F364DD9"/>
  <w16cid:commentId w16cid:paraId="34229AC7" w16cid:durableId="1F364578"/>
  <w16cid:commentId w16cid:paraId="2E9888DB" w16cid:durableId="1F364579"/>
  <w16cid:commentId w16cid:paraId="570E6DB8" w16cid:durableId="1F364E77"/>
  <w16cid:commentId w16cid:paraId="413B4BF0" w16cid:durableId="1F364EFB"/>
  <w16cid:commentId w16cid:paraId="2657F2E1" w16cid:durableId="1F36500F"/>
  <w16cid:commentId w16cid:paraId="2CC6F4C1" w16cid:durableId="1F36457A"/>
  <w16cid:commentId w16cid:paraId="5EB4946B" w16cid:durableId="1F36506A"/>
  <w16cid:commentId w16cid:paraId="67A8569E" w16cid:durableId="1F36457B"/>
  <w16cid:commentId w16cid:paraId="040E6E78" w16cid:durableId="1F3650D9"/>
  <w16cid:commentId w16cid:paraId="6B25B9BC" w16cid:durableId="1F365919"/>
  <w16cid:commentId w16cid:paraId="6DDAEDB3" w16cid:durableId="1F36457F"/>
  <w16cid:commentId w16cid:paraId="282AB424" w16cid:durableId="1F365A10"/>
  <w16cid:commentId w16cid:paraId="02DDCE0A" w16cid:durableId="1F364580"/>
  <w16cid:commentId w16cid:paraId="28E84ADE" w16cid:durableId="1F365ABA"/>
  <w16cid:commentId w16cid:paraId="1235F93A" w16cid:durableId="1F364581"/>
  <w16cid:commentId w16cid:paraId="16D0680A" w16cid:durableId="1F365AFD"/>
  <w16cid:commentId w16cid:paraId="0C8FC60B" w16cid:durableId="1F364583"/>
  <w16cid:commentId w16cid:paraId="02AD5676" w16cid:durableId="1F364584"/>
  <w16cid:commentId w16cid:paraId="6921A579" w16cid:durableId="1F365C00"/>
  <w16cid:commentId w16cid:paraId="4EDAA4C3" w16cid:durableId="1F364585"/>
  <w16cid:commentId w16cid:paraId="34EFBA04" w16cid:durableId="1F364586"/>
  <w16cid:commentId w16cid:paraId="6BBFE884" w16cid:durableId="1F364587"/>
  <w16cid:commentId w16cid:paraId="75E3C334" w16cid:durableId="1F365C4D"/>
  <w16cid:commentId w16cid:paraId="371DF6A4" w16cid:durableId="1F366198"/>
  <w16cid:commentId w16cid:paraId="33D73DE6" w16cid:durableId="1F364589"/>
  <w16cid:commentId w16cid:paraId="1607361B" w16cid:durableId="1F3661BD"/>
  <w16cid:commentId w16cid:paraId="636E5FF1" w16cid:durableId="1F36458A"/>
  <w16cid:commentId w16cid:paraId="3D650C87" w16cid:durableId="1F366268"/>
  <w16cid:commentId w16cid:paraId="28856341" w16cid:durableId="1F366303"/>
  <w16cid:commentId w16cid:paraId="51537B03" w16cid:durableId="1F36458F"/>
  <w16cid:commentId w16cid:paraId="141BE4E7" w16cid:durableId="1F36458D"/>
  <w16cid:commentId w16cid:paraId="7F11A119" w16cid:durableId="1F366362"/>
  <w16cid:commentId w16cid:paraId="306722EA" w16cid:durableId="1F364591"/>
  <w16cid:commentId w16cid:paraId="66290C32" w16cid:durableId="1F364592"/>
  <w16cid:commentId w16cid:paraId="360C7AE2" w16cid:durableId="1F368BCF"/>
  <w16cid:commentId w16cid:paraId="6F6EF255" w16cid:durableId="1F364594"/>
  <w16cid:commentId w16cid:paraId="2A8C28A9" w16cid:durableId="1F368C83"/>
  <w16cid:commentId w16cid:paraId="0E53A476" w16cid:durableId="1F364595"/>
  <w16cid:commentId w16cid:paraId="39D906D4" w16cid:durableId="1F364596"/>
  <w16cid:commentId w16cid:paraId="55E7C330" w16cid:durableId="1F364597"/>
  <w16cid:commentId w16cid:paraId="2D820168" w16cid:durableId="1F368D91"/>
  <w16cid:commentId w16cid:paraId="3737EFEA" w16cid:durableId="1F364598"/>
  <w16cid:commentId w16cid:paraId="1C3894A5" w16cid:durableId="1F368DE3"/>
  <w16cid:commentId w16cid:paraId="0101C088" w16cid:durableId="1F369DB6"/>
  <w16cid:commentId w16cid:paraId="263A999B" w16cid:durableId="1F369DED"/>
  <w16cid:commentId w16cid:paraId="06A24D7A" w16cid:durableId="1F36459D"/>
  <w16cid:commentId w16cid:paraId="318D3592" w16cid:durableId="1F369E76"/>
  <w16cid:commentId w16cid:paraId="1B830715" w16cid:durableId="1F36459E"/>
  <w16cid:commentId w16cid:paraId="380D811E" w16cid:durableId="1F369E92"/>
  <w16cid:commentId w16cid:paraId="0CB3683B" w16cid:durableId="1F36459F"/>
  <w16cid:commentId w16cid:paraId="3B1BF879" w16cid:durableId="1F369EF7"/>
  <w16cid:commentId w16cid:paraId="222A0761" w16cid:durableId="1F3645A0"/>
  <w16cid:commentId w16cid:paraId="7DC82C01" w16cid:durableId="1F3645A1"/>
  <w16cid:commentId w16cid:paraId="09D9B371" w16cid:durableId="1F369FC3"/>
  <w16cid:commentId w16cid:paraId="3FF4D4B4" w16cid:durableId="1F3645A2"/>
  <w16cid:commentId w16cid:paraId="2E90D3DD" w16cid:durableId="1F3645A3"/>
  <w16cid:commentId w16cid:paraId="1E48F70A" w16cid:durableId="1F36A0C0"/>
  <w16cid:commentId w16cid:paraId="051C80EF" w16cid:durableId="1F3645A4"/>
  <w16cid:commentId w16cid:paraId="3AE01D2C" w16cid:durableId="1F378482"/>
  <w16cid:commentId w16cid:paraId="3ACF6B10" w16cid:durableId="1F3645A6"/>
  <w16cid:commentId w16cid:paraId="55850E1E" w16cid:durableId="1F3645A8"/>
  <w16cid:commentId w16cid:paraId="0ADFA793" w16cid:durableId="1F37A8AE"/>
  <w16cid:commentId w16cid:paraId="6C7B7255" w16cid:durableId="1F3645A9"/>
  <w16cid:commentId w16cid:paraId="1262DB6B" w16cid:durableId="1F36A17F"/>
  <w16cid:commentId w16cid:paraId="20B6E32C" w16cid:durableId="1F3645AA"/>
  <w16cid:commentId w16cid:paraId="42A974EF" w16cid:durableId="1F36A249"/>
  <w16cid:commentId w16cid:paraId="2335D6C5" w16cid:durableId="1F3645AB"/>
  <w16cid:commentId w16cid:paraId="69576A4F" w16cid:durableId="1F36A29A"/>
  <w16cid:commentId w16cid:paraId="4C2F71E4" w16cid:durableId="1F3645AC"/>
  <w16cid:commentId w16cid:paraId="06B8225A" w16cid:durableId="1F36A2F0"/>
  <w16cid:commentId w16cid:paraId="53311EDB" w16cid:durableId="1F3645AD"/>
  <w16cid:commentId w16cid:paraId="7E724E45" w16cid:durableId="1F36A32E"/>
  <w16cid:commentId w16cid:paraId="1E798809" w16cid:durableId="1F3645AE"/>
  <w16cid:commentId w16cid:paraId="36E83091" w16cid:durableId="1F37A983"/>
  <w16cid:commentId w16cid:paraId="376477E5" w16cid:durableId="1F3645AF"/>
  <w16cid:commentId w16cid:paraId="3055A9B2" w16cid:durableId="1F37AA46"/>
  <w16cid:commentId w16cid:paraId="24584FA1" w16cid:durableId="1F3645B0"/>
  <w16cid:commentId w16cid:paraId="77386B57" w16cid:durableId="1F37AC89"/>
  <w16cid:commentId w16cid:paraId="3A13CD48" w16cid:durableId="1F3645B1"/>
  <w16cid:commentId w16cid:paraId="24B707A5" w16cid:durableId="1F3645B2"/>
  <w16cid:commentId w16cid:paraId="1CACF92B" w16cid:durableId="1F3645B3"/>
  <w16cid:commentId w16cid:paraId="06C60876" w16cid:durableId="1F36A38B"/>
  <w16cid:commentId w16cid:paraId="32DFB140" w16cid:durableId="1F3645B4"/>
  <w16cid:commentId w16cid:paraId="4A9FBACB" w16cid:durableId="1F3645B5"/>
  <w16cid:commentId w16cid:paraId="6CCDCFB7" w16cid:durableId="1F3645B6"/>
  <w16cid:commentId w16cid:paraId="47A52134" w16cid:durableId="1F3645B7"/>
  <w16cid:commentId w16cid:paraId="27371CA1" w16cid:durableId="1F36A423"/>
  <w16cid:commentId w16cid:paraId="24F79C1D" w16cid:durableId="1F3645B8"/>
  <w16cid:commentId w16cid:paraId="7322396C" w16cid:durableId="1F36A3A8"/>
  <w16cid:commentId w16cid:paraId="4A2CBE4E" w16cid:durableId="1F3645B9"/>
  <w16cid:commentId w16cid:paraId="318D91E6" w16cid:durableId="1F3645BA"/>
  <w16cid:commentId w16cid:paraId="1F22FD0C" w16cid:durableId="1F3645BB"/>
  <w16cid:commentId w16cid:paraId="23866925" w16cid:durableId="1F3645BC"/>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2C57" w:rsidRDefault="00142C57" w:rsidP="0061723A">
      <w:pPr>
        <w:spacing w:before="0" w:after="0" w:line="240" w:lineRule="auto"/>
      </w:pPr>
      <w:r>
        <w:separator/>
      </w:r>
    </w:p>
  </w:endnote>
  <w:endnote w:type="continuationSeparator" w:id="0">
    <w:p w:rsidR="00142C57" w:rsidRDefault="00142C57" w:rsidP="0061723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altName w:val="Segoe UI"/>
    <w:panose1 w:val="020E0502060401010101"/>
    <w:charset w:val="00"/>
    <w:family w:val="swiss"/>
    <w:pitch w:val="variable"/>
    <w:sig w:usb0="00000803" w:usb1="00000000" w:usb2="00000000" w:usb3="00000000" w:csb0="0000002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1721139"/>
      <w:docPartObj>
        <w:docPartGallery w:val="Page Numbers (Bottom of Page)"/>
        <w:docPartUnique/>
      </w:docPartObj>
    </w:sdtPr>
    <w:sdtContent>
      <w:p w:rsidR="00C319FA" w:rsidRDefault="00C319FA" w:rsidP="00902ED2">
        <w:pPr>
          <w:pStyle w:val="Footer"/>
        </w:pPr>
        <w:r>
          <w:fldChar w:fldCharType="begin"/>
        </w:r>
        <w:r>
          <w:instrText xml:space="preserve"> PAGE   \* MERGEFORMAT </w:instrText>
        </w:r>
        <w:r>
          <w:fldChar w:fldCharType="separate"/>
        </w:r>
        <w:r w:rsidR="0064328A">
          <w:rPr>
            <w:noProof/>
          </w:rPr>
          <w:t>46</w:t>
        </w:r>
        <w:r>
          <w:rPr>
            <w:noProof/>
          </w:rPr>
          <w:fldChar w:fldCharType="end"/>
        </w:r>
      </w:p>
    </w:sdtContent>
  </w:sdt>
  <w:p w:rsidR="00C319FA" w:rsidRDefault="00C319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2C57" w:rsidRDefault="00142C57" w:rsidP="0061723A">
      <w:pPr>
        <w:spacing w:before="0" w:after="0" w:line="240" w:lineRule="auto"/>
      </w:pPr>
      <w:r>
        <w:separator/>
      </w:r>
    </w:p>
  </w:footnote>
  <w:footnote w:type="continuationSeparator" w:id="0">
    <w:p w:rsidR="00142C57" w:rsidRDefault="00142C57" w:rsidP="0061723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E04CF"/>
    <w:multiLevelType w:val="hybridMultilevel"/>
    <w:tmpl w:val="C816A9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EC4875"/>
    <w:multiLevelType w:val="hybridMultilevel"/>
    <w:tmpl w:val="548CF4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07401E"/>
    <w:multiLevelType w:val="hybridMultilevel"/>
    <w:tmpl w:val="FB26845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9B78EB"/>
    <w:multiLevelType w:val="hybridMultilevel"/>
    <w:tmpl w:val="B3485D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D807F4"/>
    <w:multiLevelType w:val="multilevel"/>
    <w:tmpl w:val="90800CD6"/>
    <w:lvl w:ilvl="0">
      <w:start w:val="3"/>
      <w:numFmt w:val="decimal"/>
      <w:lvlText w:val="%1"/>
      <w:lvlJc w:val="left"/>
      <w:pPr>
        <w:ind w:left="510" w:hanging="510"/>
      </w:pPr>
      <w:rPr>
        <w:rFonts w:hint="default"/>
      </w:rPr>
    </w:lvl>
    <w:lvl w:ilvl="1">
      <w:start w:val="5"/>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6346F7B"/>
    <w:multiLevelType w:val="hybridMultilevel"/>
    <w:tmpl w:val="209418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4875F7"/>
    <w:multiLevelType w:val="hybridMultilevel"/>
    <w:tmpl w:val="CBD8D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D476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94F32DC"/>
    <w:multiLevelType w:val="hybridMultilevel"/>
    <w:tmpl w:val="8E7E23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DD5F01"/>
    <w:multiLevelType w:val="hybridMultilevel"/>
    <w:tmpl w:val="1C66E7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961C80"/>
    <w:multiLevelType w:val="hybridMultilevel"/>
    <w:tmpl w:val="35542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DB5B1F"/>
    <w:multiLevelType w:val="hybridMultilevel"/>
    <w:tmpl w:val="B4942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4B6481"/>
    <w:multiLevelType w:val="hybridMultilevel"/>
    <w:tmpl w:val="F82C52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0B2172"/>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36CD0C12"/>
    <w:multiLevelType w:val="hybridMultilevel"/>
    <w:tmpl w:val="FE549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904D5F"/>
    <w:multiLevelType w:val="hybridMultilevel"/>
    <w:tmpl w:val="E54296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E546E9"/>
    <w:multiLevelType w:val="hybridMultilevel"/>
    <w:tmpl w:val="E9E6C884"/>
    <w:lvl w:ilvl="0" w:tplc="104696B4">
      <w:start w:val="1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1C7705"/>
    <w:multiLevelType w:val="hybridMultilevel"/>
    <w:tmpl w:val="35542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CF422C"/>
    <w:multiLevelType w:val="hybridMultilevel"/>
    <w:tmpl w:val="548CF4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3928F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AAD032B"/>
    <w:multiLevelType w:val="multilevel"/>
    <w:tmpl w:val="75E09938"/>
    <w:lvl w:ilvl="0">
      <w:start w:val="4"/>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DAA414E"/>
    <w:multiLevelType w:val="hybridMultilevel"/>
    <w:tmpl w:val="35FA06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783FB8"/>
    <w:multiLevelType w:val="multilevel"/>
    <w:tmpl w:val="C5CCCEC0"/>
    <w:lvl w:ilvl="0">
      <w:start w:val="1"/>
      <w:numFmt w:val="decimal"/>
      <w:pStyle w:val="Heading1"/>
      <w:lvlText w:val="%1."/>
      <w:lvlJc w:val="left"/>
      <w:pPr>
        <w:ind w:left="360" w:hanging="360"/>
      </w:pPr>
    </w:lvl>
    <w:lvl w:ilvl="1">
      <w:start w:val="1"/>
      <w:numFmt w:val="decimal"/>
      <w:pStyle w:val="Heading2"/>
      <w:lvlText w:val="%1.%2."/>
      <w:lvlJc w:val="left"/>
      <w:pPr>
        <w:ind w:left="1850" w:hanging="432"/>
      </w:pPr>
    </w:lvl>
    <w:lvl w:ilvl="2">
      <w:start w:val="1"/>
      <w:numFmt w:val="decimal"/>
      <w:pStyle w:val="Heading3"/>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CAF68EA"/>
    <w:multiLevelType w:val="hybridMultilevel"/>
    <w:tmpl w:val="668C9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577ECA"/>
    <w:multiLevelType w:val="hybridMultilevel"/>
    <w:tmpl w:val="91C4B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762A15"/>
    <w:multiLevelType w:val="hybridMultilevel"/>
    <w:tmpl w:val="362214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F759CA"/>
    <w:multiLevelType w:val="hybridMultilevel"/>
    <w:tmpl w:val="FB26845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A25244"/>
    <w:multiLevelType w:val="hybridMultilevel"/>
    <w:tmpl w:val="2B2230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5B51CA"/>
    <w:multiLevelType w:val="hybridMultilevel"/>
    <w:tmpl w:val="14C63A84"/>
    <w:lvl w:ilvl="0" w:tplc="BA640BD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153A5D"/>
    <w:multiLevelType w:val="hybridMultilevel"/>
    <w:tmpl w:val="548CF4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6C4E19"/>
    <w:multiLevelType w:val="hybridMultilevel"/>
    <w:tmpl w:val="548CF4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185919"/>
    <w:multiLevelType w:val="hybridMultilevel"/>
    <w:tmpl w:val="6346CC76"/>
    <w:lvl w:ilvl="0" w:tplc="FB929A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CD1BA4"/>
    <w:multiLevelType w:val="hybridMultilevel"/>
    <w:tmpl w:val="DBE6A4D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D224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B5F33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6"/>
  </w:num>
  <w:num w:numId="3">
    <w:abstractNumId w:val="22"/>
  </w:num>
  <w:num w:numId="4">
    <w:abstractNumId w:val="13"/>
  </w:num>
  <w:num w:numId="5">
    <w:abstractNumId w:val="34"/>
  </w:num>
  <w:num w:numId="6">
    <w:abstractNumId w:val="33"/>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num>
  <w:num w:numId="9">
    <w:abstractNumId w:val="27"/>
  </w:num>
  <w:num w:numId="10">
    <w:abstractNumId w:val="23"/>
  </w:num>
  <w:num w:numId="11">
    <w:abstractNumId w:val="1"/>
  </w:num>
  <w:num w:numId="12">
    <w:abstractNumId w:val="29"/>
  </w:num>
  <w:num w:numId="13">
    <w:abstractNumId w:val="14"/>
  </w:num>
  <w:num w:numId="14">
    <w:abstractNumId w:val="18"/>
  </w:num>
  <w:num w:numId="15">
    <w:abstractNumId w:val="26"/>
  </w:num>
  <w:num w:numId="16">
    <w:abstractNumId w:val="30"/>
  </w:num>
  <w:num w:numId="17">
    <w:abstractNumId w:val="11"/>
  </w:num>
  <w:num w:numId="18">
    <w:abstractNumId w:val="16"/>
  </w:num>
  <w:num w:numId="19">
    <w:abstractNumId w:val="32"/>
  </w:num>
  <w:num w:numId="20">
    <w:abstractNumId w:val="25"/>
  </w:num>
  <w:num w:numId="21">
    <w:abstractNumId w:val="21"/>
  </w:num>
  <w:num w:numId="22">
    <w:abstractNumId w:val="12"/>
  </w:num>
  <w:num w:numId="23">
    <w:abstractNumId w:val="9"/>
  </w:num>
  <w:num w:numId="24">
    <w:abstractNumId w:val="24"/>
  </w:num>
  <w:num w:numId="25">
    <w:abstractNumId w:val="10"/>
  </w:num>
  <w:num w:numId="26">
    <w:abstractNumId w:val="31"/>
  </w:num>
  <w:num w:numId="27">
    <w:abstractNumId w:val="17"/>
  </w:num>
  <w:num w:numId="28">
    <w:abstractNumId w:val="19"/>
  </w:num>
  <w:num w:numId="29">
    <w:abstractNumId w:val="2"/>
  </w:num>
  <w:num w:numId="30">
    <w:abstractNumId w:val="0"/>
  </w:num>
  <w:num w:numId="31">
    <w:abstractNumId w:val="4"/>
  </w:num>
  <w:num w:numId="32">
    <w:abstractNumId w:val="28"/>
  </w:num>
  <w:num w:numId="33">
    <w:abstractNumId w:val="8"/>
  </w:num>
  <w:num w:numId="34">
    <w:abstractNumId w:val="3"/>
  </w:num>
  <w:num w:numId="35">
    <w:abstractNumId w:val="20"/>
  </w:num>
  <w:num w:numId="3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hlomo Sela">
    <w15:presenceInfo w15:providerId="AD" w15:userId="S-1-5-21-271836323-407181114-106683245-2670"/>
  </w15:person>
  <w15:person w15:author="עטרה בקל">
    <w15:presenceInfo w15:providerId="Windows Live" w15:userId="9264c72d5e2943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6" w:nlCheck="1" w:checkStyle="0"/>
  <w:activeWritingStyle w:appName="MSWord" w:lang="en-GB"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en-GB" w:vendorID="64" w:dllVersion="131078" w:nlCheck="1" w:checkStyle="1"/>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F20701"/>
    <w:rsid w:val="000251F1"/>
    <w:rsid w:val="00027947"/>
    <w:rsid w:val="0003708B"/>
    <w:rsid w:val="000377F3"/>
    <w:rsid w:val="00045B19"/>
    <w:rsid w:val="00051FF1"/>
    <w:rsid w:val="00056D1D"/>
    <w:rsid w:val="00057F94"/>
    <w:rsid w:val="00061862"/>
    <w:rsid w:val="00063474"/>
    <w:rsid w:val="000700AE"/>
    <w:rsid w:val="00073A5D"/>
    <w:rsid w:val="00092FCF"/>
    <w:rsid w:val="00093C67"/>
    <w:rsid w:val="000B0004"/>
    <w:rsid w:val="000B495C"/>
    <w:rsid w:val="000C41B8"/>
    <w:rsid w:val="000F1B63"/>
    <w:rsid w:val="001149BC"/>
    <w:rsid w:val="001164D2"/>
    <w:rsid w:val="00116BF2"/>
    <w:rsid w:val="00120786"/>
    <w:rsid w:val="00122098"/>
    <w:rsid w:val="001316C9"/>
    <w:rsid w:val="001411B2"/>
    <w:rsid w:val="00142C57"/>
    <w:rsid w:val="00164AFC"/>
    <w:rsid w:val="00172B76"/>
    <w:rsid w:val="00183AAC"/>
    <w:rsid w:val="00187909"/>
    <w:rsid w:val="001A2643"/>
    <w:rsid w:val="001A7690"/>
    <w:rsid w:val="001B0E10"/>
    <w:rsid w:val="001C473A"/>
    <w:rsid w:val="001D2DDF"/>
    <w:rsid w:val="001E12E8"/>
    <w:rsid w:val="001E3B49"/>
    <w:rsid w:val="001F0186"/>
    <w:rsid w:val="00200E4B"/>
    <w:rsid w:val="00201E49"/>
    <w:rsid w:val="00214B9F"/>
    <w:rsid w:val="0021536B"/>
    <w:rsid w:val="00224FCA"/>
    <w:rsid w:val="00237821"/>
    <w:rsid w:val="00237C09"/>
    <w:rsid w:val="002437A5"/>
    <w:rsid w:val="00247A76"/>
    <w:rsid w:val="00251DD0"/>
    <w:rsid w:val="00267594"/>
    <w:rsid w:val="002826A4"/>
    <w:rsid w:val="002827C5"/>
    <w:rsid w:val="00283979"/>
    <w:rsid w:val="00286F19"/>
    <w:rsid w:val="0029207D"/>
    <w:rsid w:val="00292172"/>
    <w:rsid w:val="002A40E4"/>
    <w:rsid w:val="002A6387"/>
    <w:rsid w:val="002A7B99"/>
    <w:rsid w:val="002B0088"/>
    <w:rsid w:val="002B22B3"/>
    <w:rsid w:val="002D20B9"/>
    <w:rsid w:val="002E59E1"/>
    <w:rsid w:val="002F3CA0"/>
    <w:rsid w:val="0030317D"/>
    <w:rsid w:val="0030495D"/>
    <w:rsid w:val="0030622F"/>
    <w:rsid w:val="0033610D"/>
    <w:rsid w:val="00350A4A"/>
    <w:rsid w:val="003513EF"/>
    <w:rsid w:val="0035411B"/>
    <w:rsid w:val="00374B0A"/>
    <w:rsid w:val="00375B12"/>
    <w:rsid w:val="0039587C"/>
    <w:rsid w:val="003A480A"/>
    <w:rsid w:val="003A5123"/>
    <w:rsid w:val="003A5979"/>
    <w:rsid w:val="003B5CFE"/>
    <w:rsid w:val="003E6D74"/>
    <w:rsid w:val="003F0AAC"/>
    <w:rsid w:val="00400B4D"/>
    <w:rsid w:val="00433F9E"/>
    <w:rsid w:val="00435459"/>
    <w:rsid w:val="00436E2F"/>
    <w:rsid w:val="00445A70"/>
    <w:rsid w:val="004462E9"/>
    <w:rsid w:val="00483D93"/>
    <w:rsid w:val="00483DD7"/>
    <w:rsid w:val="004975F1"/>
    <w:rsid w:val="004A0B0B"/>
    <w:rsid w:val="004A2A3B"/>
    <w:rsid w:val="004A526B"/>
    <w:rsid w:val="004A6111"/>
    <w:rsid w:val="004C534E"/>
    <w:rsid w:val="004D393F"/>
    <w:rsid w:val="004D5CFC"/>
    <w:rsid w:val="004E14DA"/>
    <w:rsid w:val="004E3C10"/>
    <w:rsid w:val="0050715F"/>
    <w:rsid w:val="00521E8F"/>
    <w:rsid w:val="0052334E"/>
    <w:rsid w:val="005361E4"/>
    <w:rsid w:val="00567D1B"/>
    <w:rsid w:val="0057487D"/>
    <w:rsid w:val="00587C68"/>
    <w:rsid w:val="005944D8"/>
    <w:rsid w:val="005A0645"/>
    <w:rsid w:val="005C17EE"/>
    <w:rsid w:val="005D5556"/>
    <w:rsid w:val="005E6AB5"/>
    <w:rsid w:val="00616606"/>
    <w:rsid w:val="0061723A"/>
    <w:rsid w:val="00624A75"/>
    <w:rsid w:val="00626E1E"/>
    <w:rsid w:val="0064328A"/>
    <w:rsid w:val="006914AB"/>
    <w:rsid w:val="006A730A"/>
    <w:rsid w:val="006B2945"/>
    <w:rsid w:val="006B4FE2"/>
    <w:rsid w:val="006C32BB"/>
    <w:rsid w:val="006E1CFC"/>
    <w:rsid w:val="006E21D8"/>
    <w:rsid w:val="007004EA"/>
    <w:rsid w:val="00722CCC"/>
    <w:rsid w:val="00754531"/>
    <w:rsid w:val="00764DB2"/>
    <w:rsid w:val="007845FA"/>
    <w:rsid w:val="00792680"/>
    <w:rsid w:val="007B73AD"/>
    <w:rsid w:val="007D717A"/>
    <w:rsid w:val="007F0F28"/>
    <w:rsid w:val="007F5476"/>
    <w:rsid w:val="007F6CA0"/>
    <w:rsid w:val="00810984"/>
    <w:rsid w:val="00825214"/>
    <w:rsid w:val="0083490A"/>
    <w:rsid w:val="008420AE"/>
    <w:rsid w:val="00844BF4"/>
    <w:rsid w:val="0084645D"/>
    <w:rsid w:val="00872721"/>
    <w:rsid w:val="00876F12"/>
    <w:rsid w:val="008937E6"/>
    <w:rsid w:val="008B2D9E"/>
    <w:rsid w:val="008B4A35"/>
    <w:rsid w:val="008C7930"/>
    <w:rsid w:val="008D07C7"/>
    <w:rsid w:val="008D5C2B"/>
    <w:rsid w:val="008E33B8"/>
    <w:rsid w:val="008F0086"/>
    <w:rsid w:val="008F6CE6"/>
    <w:rsid w:val="00902ED2"/>
    <w:rsid w:val="009036DA"/>
    <w:rsid w:val="009308C3"/>
    <w:rsid w:val="0093121F"/>
    <w:rsid w:val="00936F01"/>
    <w:rsid w:val="00941DEF"/>
    <w:rsid w:val="00946839"/>
    <w:rsid w:val="009609D1"/>
    <w:rsid w:val="009617EE"/>
    <w:rsid w:val="009773AF"/>
    <w:rsid w:val="009811A9"/>
    <w:rsid w:val="00985A51"/>
    <w:rsid w:val="009A1672"/>
    <w:rsid w:val="009C44A8"/>
    <w:rsid w:val="009D437F"/>
    <w:rsid w:val="009D7564"/>
    <w:rsid w:val="009E0163"/>
    <w:rsid w:val="009E0501"/>
    <w:rsid w:val="009E176D"/>
    <w:rsid w:val="009E2BD2"/>
    <w:rsid w:val="009F14B8"/>
    <w:rsid w:val="00A04ED6"/>
    <w:rsid w:val="00A0706E"/>
    <w:rsid w:val="00A106D1"/>
    <w:rsid w:val="00A14581"/>
    <w:rsid w:val="00A14693"/>
    <w:rsid w:val="00A27C50"/>
    <w:rsid w:val="00A37413"/>
    <w:rsid w:val="00A40665"/>
    <w:rsid w:val="00A41745"/>
    <w:rsid w:val="00A46B64"/>
    <w:rsid w:val="00A62FEC"/>
    <w:rsid w:val="00A66485"/>
    <w:rsid w:val="00A77C98"/>
    <w:rsid w:val="00A8386B"/>
    <w:rsid w:val="00A85521"/>
    <w:rsid w:val="00A93D91"/>
    <w:rsid w:val="00A9491C"/>
    <w:rsid w:val="00A94B25"/>
    <w:rsid w:val="00AA0EAB"/>
    <w:rsid w:val="00AA78FC"/>
    <w:rsid w:val="00AC084F"/>
    <w:rsid w:val="00AF3C57"/>
    <w:rsid w:val="00B00BC6"/>
    <w:rsid w:val="00B0209E"/>
    <w:rsid w:val="00B1701D"/>
    <w:rsid w:val="00B36C60"/>
    <w:rsid w:val="00B4562E"/>
    <w:rsid w:val="00B54354"/>
    <w:rsid w:val="00B55C3B"/>
    <w:rsid w:val="00BA75DB"/>
    <w:rsid w:val="00BC23E5"/>
    <w:rsid w:val="00BC73F1"/>
    <w:rsid w:val="00BD2AD0"/>
    <w:rsid w:val="00BE3EFD"/>
    <w:rsid w:val="00BE7281"/>
    <w:rsid w:val="00BF3A6B"/>
    <w:rsid w:val="00BF7935"/>
    <w:rsid w:val="00C22642"/>
    <w:rsid w:val="00C26090"/>
    <w:rsid w:val="00C319FA"/>
    <w:rsid w:val="00C52D8A"/>
    <w:rsid w:val="00C54513"/>
    <w:rsid w:val="00C55D9F"/>
    <w:rsid w:val="00C74FEA"/>
    <w:rsid w:val="00C83EAC"/>
    <w:rsid w:val="00C90ADF"/>
    <w:rsid w:val="00C960A3"/>
    <w:rsid w:val="00CA0F3C"/>
    <w:rsid w:val="00CA786D"/>
    <w:rsid w:val="00CB5234"/>
    <w:rsid w:val="00CE4BF2"/>
    <w:rsid w:val="00CE71FB"/>
    <w:rsid w:val="00CF18F6"/>
    <w:rsid w:val="00CF2608"/>
    <w:rsid w:val="00CF2D03"/>
    <w:rsid w:val="00CF52EA"/>
    <w:rsid w:val="00CF7093"/>
    <w:rsid w:val="00D00B7D"/>
    <w:rsid w:val="00D12987"/>
    <w:rsid w:val="00D202AB"/>
    <w:rsid w:val="00D208A4"/>
    <w:rsid w:val="00D2466F"/>
    <w:rsid w:val="00D379A8"/>
    <w:rsid w:val="00D47EFD"/>
    <w:rsid w:val="00D536F9"/>
    <w:rsid w:val="00D62C1F"/>
    <w:rsid w:val="00D66874"/>
    <w:rsid w:val="00D7241E"/>
    <w:rsid w:val="00D74822"/>
    <w:rsid w:val="00DB0B1F"/>
    <w:rsid w:val="00DB10DC"/>
    <w:rsid w:val="00DB6B5D"/>
    <w:rsid w:val="00DC293D"/>
    <w:rsid w:val="00DD49C5"/>
    <w:rsid w:val="00DD4A10"/>
    <w:rsid w:val="00DE053D"/>
    <w:rsid w:val="00DF0326"/>
    <w:rsid w:val="00DF45B3"/>
    <w:rsid w:val="00E02138"/>
    <w:rsid w:val="00E04597"/>
    <w:rsid w:val="00E0499E"/>
    <w:rsid w:val="00E10521"/>
    <w:rsid w:val="00E31A16"/>
    <w:rsid w:val="00E3349A"/>
    <w:rsid w:val="00E461FF"/>
    <w:rsid w:val="00E5272A"/>
    <w:rsid w:val="00E565C6"/>
    <w:rsid w:val="00E63374"/>
    <w:rsid w:val="00E66F37"/>
    <w:rsid w:val="00E84B92"/>
    <w:rsid w:val="00E87082"/>
    <w:rsid w:val="00E912ED"/>
    <w:rsid w:val="00E926D0"/>
    <w:rsid w:val="00EA02FE"/>
    <w:rsid w:val="00EA16FF"/>
    <w:rsid w:val="00EA1B8D"/>
    <w:rsid w:val="00EB63FD"/>
    <w:rsid w:val="00ED0EEB"/>
    <w:rsid w:val="00ED5546"/>
    <w:rsid w:val="00ED5C5E"/>
    <w:rsid w:val="00EE07E9"/>
    <w:rsid w:val="00EE3406"/>
    <w:rsid w:val="00EE7CBE"/>
    <w:rsid w:val="00EF7E44"/>
    <w:rsid w:val="00F0063E"/>
    <w:rsid w:val="00F05358"/>
    <w:rsid w:val="00F114EB"/>
    <w:rsid w:val="00F20701"/>
    <w:rsid w:val="00F47CA6"/>
    <w:rsid w:val="00F52E98"/>
    <w:rsid w:val="00F55ACB"/>
    <w:rsid w:val="00F56DBA"/>
    <w:rsid w:val="00F762E6"/>
    <w:rsid w:val="00F8012F"/>
    <w:rsid w:val="00F94B62"/>
    <w:rsid w:val="00F97925"/>
    <w:rsid w:val="00FA667E"/>
    <w:rsid w:val="00FE114A"/>
    <w:rsid w:val="00FE220D"/>
    <w:rsid w:val="00FE3B56"/>
    <w:rsid w:val="00FF2467"/>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5D100C"/>
  <w15:docId w15:val="{B8CF078E-CFAD-4EDB-A3B3-F5A5DE793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0701"/>
    <w:pPr>
      <w:spacing w:before="120" w:after="200" w:line="360" w:lineRule="auto"/>
      <w:jc w:val="both"/>
    </w:pPr>
    <w:rPr>
      <w:rFonts w:ascii="David" w:hAnsi="David" w:cs="David"/>
      <w:lang w:val="en-US" w:eastAsia="he-IL"/>
    </w:rPr>
  </w:style>
  <w:style w:type="paragraph" w:styleId="Heading1">
    <w:name w:val="heading 1"/>
    <w:basedOn w:val="Default"/>
    <w:next w:val="Normal"/>
    <w:link w:val="Heading1Char"/>
    <w:uiPriority w:val="9"/>
    <w:qFormat/>
    <w:rsid w:val="00F20701"/>
    <w:pPr>
      <w:numPr>
        <w:numId w:val="3"/>
      </w:numPr>
      <w:outlineLvl w:val="0"/>
    </w:pPr>
    <w:rPr>
      <w:rFonts w:ascii="David" w:hAnsi="David" w:cs="David"/>
      <w:b/>
      <w:bCs/>
      <w:sz w:val="28"/>
      <w:szCs w:val="28"/>
    </w:rPr>
  </w:style>
  <w:style w:type="paragraph" w:styleId="Heading2">
    <w:name w:val="heading 2"/>
    <w:basedOn w:val="Normal"/>
    <w:next w:val="Normal"/>
    <w:link w:val="Heading2Char"/>
    <w:uiPriority w:val="9"/>
    <w:unhideWhenUsed/>
    <w:qFormat/>
    <w:rsid w:val="00F20701"/>
    <w:pPr>
      <w:keepNext/>
      <w:keepLines/>
      <w:numPr>
        <w:ilvl w:val="1"/>
        <w:numId w:val="3"/>
      </w:numPr>
      <w:spacing w:before="40" w:after="0"/>
      <w:ind w:left="426" w:hanging="426"/>
      <w:outlineLvl w:val="1"/>
    </w:pPr>
    <w:rPr>
      <w:rFonts w:eastAsiaTheme="majorEastAsia"/>
      <w:b/>
      <w:bCs/>
      <w:color w:val="000000" w:themeColor="text1"/>
      <w:sz w:val="26"/>
      <w:szCs w:val="26"/>
      <w:lang w:eastAsia="en-US"/>
    </w:rPr>
  </w:style>
  <w:style w:type="paragraph" w:styleId="Heading3">
    <w:name w:val="heading 3"/>
    <w:basedOn w:val="Normal"/>
    <w:next w:val="Normal"/>
    <w:link w:val="Heading3Char"/>
    <w:uiPriority w:val="9"/>
    <w:unhideWhenUsed/>
    <w:qFormat/>
    <w:rsid w:val="00F20701"/>
    <w:pPr>
      <w:keepNext/>
      <w:keepLines/>
      <w:numPr>
        <w:ilvl w:val="2"/>
        <w:numId w:val="3"/>
      </w:numPr>
      <w:spacing w:before="40" w:after="0"/>
      <w:ind w:left="142" w:hanging="142"/>
      <w:outlineLvl w:val="2"/>
    </w:pPr>
    <w:rPr>
      <w:rFonts w:eastAsiaTheme="majorEastAsia"/>
      <w:color w:val="000000" w:themeColor="text1"/>
      <w:sz w:val="26"/>
      <w:szCs w:val="26"/>
      <w:lang w:val="en" w:eastAsia="en-US"/>
    </w:rPr>
  </w:style>
  <w:style w:type="paragraph" w:styleId="Heading4">
    <w:name w:val="heading 4"/>
    <w:basedOn w:val="Normal"/>
    <w:next w:val="Normal"/>
    <w:link w:val="Heading4Char"/>
    <w:uiPriority w:val="9"/>
    <w:unhideWhenUsed/>
    <w:qFormat/>
    <w:rsid w:val="00F20701"/>
    <w:pPr>
      <w:keepNext/>
      <w:keepLines/>
      <w:spacing w:before="40" w:after="0"/>
      <w:outlineLvl w:val="3"/>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0701"/>
    <w:rPr>
      <w:rFonts w:ascii="David" w:hAnsi="David" w:cs="David"/>
      <w:b/>
      <w:bCs/>
      <w:color w:val="000000"/>
      <w:sz w:val="28"/>
      <w:szCs w:val="28"/>
      <w:lang w:val="en-US"/>
    </w:rPr>
  </w:style>
  <w:style w:type="character" w:customStyle="1" w:styleId="Heading2Char">
    <w:name w:val="Heading 2 Char"/>
    <w:basedOn w:val="DefaultParagraphFont"/>
    <w:link w:val="Heading2"/>
    <w:uiPriority w:val="9"/>
    <w:rsid w:val="00F20701"/>
    <w:rPr>
      <w:rFonts w:ascii="David" w:eastAsiaTheme="majorEastAsia" w:hAnsi="David" w:cs="David"/>
      <w:b/>
      <w:bCs/>
      <w:color w:val="000000" w:themeColor="text1"/>
      <w:sz w:val="26"/>
      <w:szCs w:val="26"/>
      <w:lang w:val="en-US"/>
    </w:rPr>
  </w:style>
  <w:style w:type="character" w:customStyle="1" w:styleId="Heading3Char">
    <w:name w:val="Heading 3 Char"/>
    <w:basedOn w:val="DefaultParagraphFont"/>
    <w:link w:val="Heading3"/>
    <w:uiPriority w:val="9"/>
    <w:rsid w:val="00F20701"/>
    <w:rPr>
      <w:rFonts w:ascii="David" w:eastAsiaTheme="majorEastAsia" w:hAnsi="David" w:cs="David"/>
      <w:color w:val="000000" w:themeColor="text1"/>
      <w:sz w:val="26"/>
      <w:szCs w:val="26"/>
      <w:lang w:val="en"/>
    </w:rPr>
  </w:style>
  <w:style w:type="character" w:customStyle="1" w:styleId="Heading4Char">
    <w:name w:val="Heading 4 Char"/>
    <w:basedOn w:val="DefaultParagraphFont"/>
    <w:link w:val="Heading4"/>
    <w:uiPriority w:val="9"/>
    <w:rsid w:val="00F20701"/>
    <w:rPr>
      <w:rFonts w:ascii="David" w:eastAsiaTheme="majorEastAsia" w:hAnsi="David" w:cs="David"/>
      <w:b/>
      <w:bCs/>
      <w:lang w:val="en-US" w:eastAsia="he-IL"/>
    </w:rPr>
  </w:style>
  <w:style w:type="paragraph" w:styleId="Title">
    <w:name w:val="Title"/>
    <w:basedOn w:val="Normal"/>
    <w:next w:val="Normal"/>
    <w:link w:val="TitleChar"/>
    <w:uiPriority w:val="10"/>
    <w:qFormat/>
    <w:rsid w:val="00F20701"/>
    <w:pPr>
      <w:spacing w:before="0" w:after="0" w:line="240" w:lineRule="auto"/>
      <w:contextualSpacing/>
      <w:jc w:val="center"/>
    </w:pPr>
    <w:rPr>
      <w:rFonts w:eastAsiaTheme="majorEastAsia"/>
      <w:spacing w:val="-10"/>
      <w:kern w:val="28"/>
      <w:sz w:val="56"/>
      <w:szCs w:val="56"/>
    </w:rPr>
  </w:style>
  <w:style w:type="character" w:customStyle="1" w:styleId="TitleChar">
    <w:name w:val="Title Char"/>
    <w:basedOn w:val="DefaultParagraphFont"/>
    <w:link w:val="Title"/>
    <w:uiPriority w:val="10"/>
    <w:rsid w:val="00F20701"/>
    <w:rPr>
      <w:rFonts w:ascii="David" w:eastAsiaTheme="majorEastAsia" w:hAnsi="David" w:cs="David"/>
      <w:spacing w:val="-10"/>
      <w:kern w:val="28"/>
      <w:sz w:val="56"/>
      <w:szCs w:val="56"/>
      <w:lang w:val="en-US" w:eastAsia="he-IL"/>
    </w:rPr>
  </w:style>
  <w:style w:type="paragraph" w:customStyle="1" w:styleId="Default">
    <w:name w:val="Default"/>
    <w:rsid w:val="00F20701"/>
    <w:pPr>
      <w:autoSpaceDE w:val="0"/>
      <w:autoSpaceDN w:val="0"/>
      <w:adjustRightInd w:val="0"/>
      <w:spacing w:after="0" w:line="240" w:lineRule="auto"/>
    </w:pPr>
    <w:rPr>
      <w:rFonts w:ascii="Calibri" w:hAnsi="Calibri" w:cs="Calibri"/>
      <w:color w:val="000000"/>
      <w:sz w:val="24"/>
      <w:szCs w:val="24"/>
      <w:lang w:val="en-US"/>
    </w:rPr>
  </w:style>
  <w:style w:type="paragraph" w:styleId="Subtitle">
    <w:name w:val="Subtitle"/>
    <w:basedOn w:val="Normal"/>
    <w:next w:val="Normal"/>
    <w:link w:val="SubtitleChar"/>
    <w:uiPriority w:val="11"/>
    <w:qFormat/>
    <w:rsid w:val="00F20701"/>
    <w:pPr>
      <w:numPr>
        <w:ilvl w:val="1"/>
      </w:numPr>
      <w:spacing w:after="160"/>
      <w:jc w:val="center"/>
    </w:pPr>
    <w:rPr>
      <w:rFonts w:eastAsiaTheme="minorEastAsia"/>
      <w:spacing w:val="15"/>
      <w:sz w:val="28"/>
      <w:szCs w:val="28"/>
    </w:rPr>
  </w:style>
  <w:style w:type="character" w:customStyle="1" w:styleId="SubtitleChar">
    <w:name w:val="Subtitle Char"/>
    <w:basedOn w:val="DefaultParagraphFont"/>
    <w:link w:val="Subtitle"/>
    <w:uiPriority w:val="11"/>
    <w:rsid w:val="00F20701"/>
    <w:rPr>
      <w:rFonts w:ascii="David" w:eastAsiaTheme="minorEastAsia" w:hAnsi="David" w:cs="David"/>
      <w:spacing w:val="15"/>
      <w:sz w:val="28"/>
      <w:szCs w:val="28"/>
      <w:lang w:val="en-US" w:eastAsia="he-IL"/>
    </w:rPr>
  </w:style>
  <w:style w:type="paragraph" w:styleId="ListParagraph">
    <w:name w:val="List Paragraph"/>
    <w:basedOn w:val="Normal"/>
    <w:uiPriority w:val="34"/>
    <w:qFormat/>
    <w:rsid w:val="00F20701"/>
    <w:pPr>
      <w:ind w:left="720"/>
      <w:contextualSpacing/>
    </w:pPr>
  </w:style>
  <w:style w:type="paragraph" w:styleId="Caption">
    <w:name w:val="caption"/>
    <w:basedOn w:val="Normal"/>
    <w:next w:val="Normal"/>
    <w:uiPriority w:val="35"/>
    <w:unhideWhenUsed/>
    <w:qFormat/>
    <w:rsid w:val="001F0186"/>
    <w:pPr>
      <w:spacing w:before="0" w:line="240" w:lineRule="auto"/>
    </w:pPr>
  </w:style>
  <w:style w:type="table" w:styleId="TableGrid">
    <w:name w:val="Table Grid"/>
    <w:basedOn w:val="TableNormal"/>
    <w:uiPriority w:val="39"/>
    <w:rsid w:val="00F20701"/>
    <w:pPr>
      <w:spacing w:after="0" w:line="240" w:lineRule="auto"/>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F20701"/>
  </w:style>
  <w:style w:type="character" w:styleId="PlaceholderText">
    <w:name w:val="Placeholder Text"/>
    <w:basedOn w:val="DefaultParagraphFont"/>
    <w:uiPriority w:val="99"/>
    <w:semiHidden/>
    <w:rsid w:val="00F20701"/>
    <w:rPr>
      <w:color w:val="808080"/>
    </w:rPr>
  </w:style>
  <w:style w:type="character" w:styleId="CommentReference">
    <w:name w:val="annotation reference"/>
    <w:basedOn w:val="DefaultParagraphFont"/>
    <w:uiPriority w:val="99"/>
    <w:semiHidden/>
    <w:unhideWhenUsed/>
    <w:rsid w:val="00F20701"/>
    <w:rPr>
      <w:sz w:val="16"/>
      <w:szCs w:val="16"/>
    </w:rPr>
  </w:style>
  <w:style w:type="paragraph" w:styleId="CommentText">
    <w:name w:val="annotation text"/>
    <w:basedOn w:val="Normal"/>
    <w:link w:val="CommentTextChar"/>
    <w:uiPriority w:val="99"/>
    <w:unhideWhenUsed/>
    <w:rsid w:val="00F20701"/>
    <w:pPr>
      <w:spacing w:line="240" w:lineRule="auto"/>
    </w:pPr>
    <w:rPr>
      <w:rFonts w:eastAsia="Calibri"/>
      <w:sz w:val="20"/>
      <w:szCs w:val="20"/>
    </w:rPr>
  </w:style>
  <w:style w:type="character" w:customStyle="1" w:styleId="CommentTextChar">
    <w:name w:val="Comment Text Char"/>
    <w:basedOn w:val="DefaultParagraphFont"/>
    <w:link w:val="CommentText"/>
    <w:uiPriority w:val="99"/>
    <w:rsid w:val="00F20701"/>
    <w:rPr>
      <w:rFonts w:ascii="David" w:eastAsia="Calibri" w:hAnsi="David" w:cs="David"/>
      <w:sz w:val="20"/>
      <w:szCs w:val="20"/>
      <w:lang w:val="en-US" w:eastAsia="he-IL"/>
    </w:rPr>
  </w:style>
  <w:style w:type="paragraph" w:styleId="CommentSubject">
    <w:name w:val="annotation subject"/>
    <w:basedOn w:val="CommentText"/>
    <w:next w:val="CommentText"/>
    <w:link w:val="CommentSubjectChar"/>
    <w:uiPriority w:val="99"/>
    <w:semiHidden/>
    <w:unhideWhenUsed/>
    <w:rsid w:val="00F20701"/>
    <w:rPr>
      <w:b/>
      <w:bCs/>
    </w:rPr>
  </w:style>
  <w:style w:type="character" w:customStyle="1" w:styleId="CommentSubjectChar">
    <w:name w:val="Comment Subject Char"/>
    <w:basedOn w:val="CommentTextChar"/>
    <w:link w:val="CommentSubject"/>
    <w:uiPriority w:val="99"/>
    <w:semiHidden/>
    <w:rsid w:val="00F20701"/>
    <w:rPr>
      <w:rFonts w:ascii="David" w:eastAsia="Calibri" w:hAnsi="David" w:cs="David"/>
      <w:b/>
      <w:bCs/>
      <w:sz w:val="20"/>
      <w:szCs w:val="20"/>
      <w:lang w:val="en-US" w:eastAsia="he-IL"/>
    </w:rPr>
  </w:style>
  <w:style w:type="paragraph" w:styleId="BalloonText">
    <w:name w:val="Balloon Text"/>
    <w:basedOn w:val="Normal"/>
    <w:link w:val="BalloonTextChar"/>
    <w:uiPriority w:val="99"/>
    <w:semiHidden/>
    <w:unhideWhenUsed/>
    <w:rsid w:val="00F20701"/>
    <w:pPr>
      <w:spacing w:after="0" w:line="240" w:lineRule="auto"/>
    </w:pPr>
    <w:rPr>
      <w:rFonts w:ascii="Segoe UI" w:eastAsia="Calibri" w:hAnsi="Segoe UI" w:cs="Segoe UI"/>
      <w:sz w:val="18"/>
      <w:szCs w:val="18"/>
    </w:rPr>
  </w:style>
  <w:style w:type="character" w:customStyle="1" w:styleId="BalloonTextChar">
    <w:name w:val="Balloon Text Char"/>
    <w:basedOn w:val="DefaultParagraphFont"/>
    <w:link w:val="BalloonText"/>
    <w:uiPriority w:val="99"/>
    <w:semiHidden/>
    <w:rsid w:val="00F20701"/>
    <w:rPr>
      <w:rFonts w:ascii="Segoe UI" w:eastAsia="Calibri" w:hAnsi="Segoe UI" w:cs="Segoe UI"/>
      <w:sz w:val="18"/>
      <w:szCs w:val="18"/>
      <w:lang w:val="en-US" w:eastAsia="he-IL"/>
    </w:rPr>
  </w:style>
  <w:style w:type="table" w:customStyle="1" w:styleId="GridTable31">
    <w:name w:val="Grid Table 31"/>
    <w:basedOn w:val="TableNormal"/>
    <w:uiPriority w:val="48"/>
    <w:rsid w:val="00F20701"/>
    <w:pPr>
      <w:spacing w:after="0" w:line="240" w:lineRule="auto"/>
    </w:pPr>
    <w:rPr>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Revision">
    <w:name w:val="Revision"/>
    <w:hidden/>
    <w:uiPriority w:val="99"/>
    <w:semiHidden/>
    <w:rsid w:val="00F20701"/>
    <w:pPr>
      <w:spacing w:after="0" w:line="240" w:lineRule="auto"/>
    </w:pPr>
    <w:rPr>
      <w:lang w:val="en-US"/>
    </w:rPr>
  </w:style>
  <w:style w:type="paragraph" w:styleId="TOCHeading">
    <w:name w:val="TOC Heading"/>
    <w:basedOn w:val="Heading1"/>
    <w:next w:val="Normal"/>
    <w:uiPriority w:val="39"/>
    <w:unhideWhenUsed/>
    <w:qFormat/>
    <w:rsid w:val="00F20701"/>
    <w:pPr>
      <w:keepNext/>
      <w:keepLines/>
      <w:numPr>
        <w:numId w:val="0"/>
      </w:numPr>
      <w:autoSpaceDE/>
      <w:autoSpaceDN/>
      <w:adjustRightInd/>
      <w:spacing w:before="240" w:line="360" w:lineRule="auto"/>
      <w:jc w:val="both"/>
      <w:outlineLvl w:val="9"/>
    </w:pPr>
    <w:rPr>
      <w:rFonts w:asciiTheme="majorHAnsi" w:eastAsiaTheme="majorEastAsia" w:hAnsiTheme="majorHAnsi" w:cstheme="majorBidi"/>
      <w:b w:val="0"/>
      <w:bCs w:val="0"/>
      <w:color w:val="2E74B5" w:themeColor="accent1" w:themeShade="BF"/>
      <w:sz w:val="32"/>
      <w:szCs w:val="32"/>
      <w:lang w:eastAsia="he-IL" w:bidi="ar-SA"/>
    </w:rPr>
  </w:style>
  <w:style w:type="paragraph" w:styleId="TOC2">
    <w:name w:val="toc 2"/>
    <w:basedOn w:val="Normal"/>
    <w:next w:val="Normal"/>
    <w:autoRedefine/>
    <w:uiPriority w:val="39"/>
    <w:unhideWhenUsed/>
    <w:rsid w:val="00F20701"/>
    <w:pPr>
      <w:tabs>
        <w:tab w:val="left" w:pos="2479"/>
        <w:tab w:val="right" w:leader="dot" w:pos="8296"/>
      </w:tabs>
      <w:bidi/>
      <w:spacing w:after="100"/>
      <w:ind w:left="220"/>
      <w:jc w:val="left"/>
    </w:pPr>
    <w:rPr>
      <w:rFonts w:eastAsia="Calibri"/>
    </w:rPr>
  </w:style>
  <w:style w:type="paragraph" w:styleId="TOC3">
    <w:name w:val="toc 3"/>
    <w:basedOn w:val="Normal"/>
    <w:next w:val="Normal"/>
    <w:autoRedefine/>
    <w:uiPriority w:val="39"/>
    <w:unhideWhenUsed/>
    <w:rsid w:val="00F20701"/>
    <w:pPr>
      <w:spacing w:after="100"/>
      <w:ind w:left="440"/>
    </w:pPr>
    <w:rPr>
      <w:rFonts w:eastAsia="Calibri"/>
    </w:rPr>
  </w:style>
  <w:style w:type="character" w:styleId="Hyperlink">
    <w:name w:val="Hyperlink"/>
    <w:basedOn w:val="DefaultParagraphFont"/>
    <w:uiPriority w:val="99"/>
    <w:unhideWhenUsed/>
    <w:rsid w:val="00F20701"/>
    <w:rPr>
      <w:color w:val="0563C1" w:themeColor="hyperlink"/>
      <w:u w:val="single"/>
    </w:rPr>
  </w:style>
  <w:style w:type="paragraph" w:styleId="TOC1">
    <w:name w:val="toc 1"/>
    <w:basedOn w:val="Normal"/>
    <w:next w:val="Normal"/>
    <w:autoRedefine/>
    <w:uiPriority w:val="39"/>
    <w:unhideWhenUsed/>
    <w:rsid w:val="00F20701"/>
    <w:pPr>
      <w:spacing w:after="100"/>
    </w:pPr>
    <w:rPr>
      <w:rFonts w:eastAsia="Calibri"/>
    </w:rPr>
  </w:style>
  <w:style w:type="table" w:customStyle="1" w:styleId="GridTable1Light1">
    <w:name w:val="Grid Table 1 Light1"/>
    <w:basedOn w:val="TableNormal"/>
    <w:uiPriority w:val="46"/>
    <w:rsid w:val="00F20701"/>
    <w:pPr>
      <w:spacing w:after="0" w:line="240" w:lineRule="auto"/>
    </w:pPr>
    <w:rPr>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F20701"/>
    <w:pPr>
      <w:spacing w:after="0"/>
    </w:pPr>
    <w:rPr>
      <w:rFonts w:eastAsia="Calibri"/>
    </w:rPr>
  </w:style>
  <w:style w:type="paragraph" w:styleId="Header">
    <w:name w:val="header"/>
    <w:basedOn w:val="Normal"/>
    <w:link w:val="HeaderChar"/>
    <w:uiPriority w:val="99"/>
    <w:unhideWhenUsed/>
    <w:rsid w:val="00F20701"/>
    <w:pPr>
      <w:tabs>
        <w:tab w:val="center" w:pos="4153"/>
        <w:tab w:val="right" w:pos="8306"/>
      </w:tabs>
      <w:spacing w:before="0" w:after="0" w:line="240" w:lineRule="auto"/>
    </w:pPr>
    <w:rPr>
      <w:rFonts w:eastAsia="Calibri"/>
    </w:rPr>
  </w:style>
  <w:style w:type="character" w:customStyle="1" w:styleId="HeaderChar">
    <w:name w:val="Header Char"/>
    <w:basedOn w:val="DefaultParagraphFont"/>
    <w:link w:val="Header"/>
    <w:uiPriority w:val="99"/>
    <w:rsid w:val="00F20701"/>
    <w:rPr>
      <w:rFonts w:ascii="David" w:eastAsia="Calibri" w:hAnsi="David" w:cs="David"/>
      <w:lang w:val="en-US" w:eastAsia="he-IL"/>
    </w:rPr>
  </w:style>
  <w:style w:type="paragraph" w:styleId="Footer">
    <w:name w:val="footer"/>
    <w:basedOn w:val="Normal"/>
    <w:link w:val="FooterChar"/>
    <w:uiPriority w:val="99"/>
    <w:unhideWhenUsed/>
    <w:rsid w:val="00F20701"/>
    <w:pPr>
      <w:tabs>
        <w:tab w:val="center" w:pos="4153"/>
        <w:tab w:val="right" w:pos="8306"/>
      </w:tabs>
      <w:spacing w:before="0" w:after="0" w:line="240" w:lineRule="auto"/>
    </w:pPr>
    <w:rPr>
      <w:rFonts w:eastAsia="Calibri"/>
    </w:rPr>
  </w:style>
  <w:style w:type="character" w:customStyle="1" w:styleId="FooterChar">
    <w:name w:val="Footer Char"/>
    <w:basedOn w:val="DefaultParagraphFont"/>
    <w:link w:val="Footer"/>
    <w:uiPriority w:val="99"/>
    <w:rsid w:val="00F20701"/>
    <w:rPr>
      <w:rFonts w:ascii="David" w:eastAsia="Calibri" w:hAnsi="David" w:cs="David"/>
      <w:lang w:val="en-US" w:eastAsia="he-IL"/>
    </w:rPr>
  </w:style>
  <w:style w:type="paragraph" w:styleId="NormalWeb">
    <w:name w:val="Normal (Web)"/>
    <w:basedOn w:val="Normal"/>
    <w:uiPriority w:val="99"/>
    <w:semiHidden/>
    <w:unhideWhenUsed/>
    <w:rsid w:val="00F20701"/>
    <w:pPr>
      <w:spacing w:before="100" w:beforeAutospacing="1" w:after="100" w:afterAutospacing="1" w:line="240" w:lineRule="auto"/>
      <w:jc w:val="left"/>
    </w:pPr>
    <w:rPr>
      <w:rFonts w:ascii="Times New Roman" w:eastAsiaTheme="minorEastAsia" w:hAnsi="Times New Roman" w:cs="Times New Roman"/>
      <w:sz w:val="24"/>
      <w:szCs w:val="24"/>
      <w:lang w:eastAsia="en-US"/>
    </w:rPr>
  </w:style>
  <w:style w:type="paragraph" w:customStyle="1" w:styleId="EndNoteBibliographyTitle">
    <w:name w:val="EndNote Bibliography Title"/>
    <w:basedOn w:val="Normal"/>
    <w:link w:val="EndNoteBibliographyTitleChar"/>
    <w:rsid w:val="00F20701"/>
    <w:pPr>
      <w:spacing w:after="0"/>
      <w:jc w:val="center"/>
    </w:pPr>
    <w:rPr>
      <w:noProof/>
    </w:rPr>
  </w:style>
  <w:style w:type="character" w:customStyle="1" w:styleId="EndNoteBibliographyTitleChar">
    <w:name w:val="EndNote Bibliography Title Char"/>
    <w:basedOn w:val="DefaultParagraphFont"/>
    <w:link w:val="EndNoteBibliographyTitle"/>
    <w:rsid w:val="00F20701"/>
    <w:rPr>
      <w:rFonts w:ascii="David" w:hAnsi="David" w:cs="David"/>
      <w:noProof/>
      <w:lang w:val="en-US" w:eastAsia="he-IL"/>
    </w:rPr>
  </w:style>
  <w:style w:type="paragraph" w:customStyle="1" w:styleId="EndNoteBibliography">
    <w:name w:val="EndNote Bibliography"/>
    <w:basedOn w:val="Normal"/>
    <w:link w:val="EndNoteBibliographyChar"/>
    <w:rsid w:val="00F20701"/>
    <w:pPr>
      <w:spacing w:line="240" w:lineRule="auto"/>
    </w:pPr>
    <w:rPr>
      <w:noProof/>
    </w:rPr>
  </w:style>
  <w:style w:type="character" w:customStyle="1" w:styleId="EndNoteBibliographyChar">
    <w:name w:val="EndNote Bibliography Char"/>
    <w:basedOn w:val="DefaultParagraphFont"/>
    <w:link w:val="EndNoteBibliography"/>
    <w:rsid w:val="00F20701"/>
    <w:rPr>
      <w:rFonts w:ascii="David" w:hAnsi="David" w:cs="David"/>
      <w:noProof/>
      <w:lang w:val="en-US" w:eastAsia="he-IL"/>
    </w:rPr>
  </w:style>
  <w:style w:type="paragraph" w:customStyle="1" w:styleId="VIplotA">
    <w:name w:val="VI plot A"/>
    <w:basedOn w:val="Normal"/>
    <w:link w:val="VIplotAChar"/>
    <w:qFormat/>
    <w:rsid w:val="00F20701"/>
    <w:pPr>
      <w:spacing w:before="0" w:after="0"/>
      <w:jc w:val="center"/>
    </w:pPr>
  </w:style>
  <w:style w:type="character" w:customStyle="1" w:styleId="VIplotAChar">
    <w:name w:val="VI plot A Char"/>
    <w:basedOn w:val="DefaultParagraphFont"/>
    <w:link w:val="VIplotA"/>
    <w:rsid w:val="00F20701"/>
    <w:rPr>
      <w:rFonts w:ascii="David" w:hAnsi="David" w:cs="David"/>
      <w:lang w:val="en-US" w:eastAsia="he-IL"/>
    </w:rPr>
  </w:style>
  <w:style w:type="character" w:styleId="LineNumber">
    <w:name w:val="line number"/>
    <w:basedOn w:val="DefaultParagraphFont"/>
    <w:uiPriority w:val="99"/>
    <w:semiHidden/>
    <w:unhideWhenUsed/>
    <w:rsid w:val="00E912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7415718">
      <w:bodyDiv w:val="1"/>
      <w:marLeft w:val="0"/>
      <w:marRight w:val="0"/>
      <w:marTop w:val="0"/>
      <w:marBottom w:val="0"/>
      <w:divBdr>
        <w:top w:val="none" w:sz="0" w:space="0" w:color="auto"/>
        <w:left w:val="none" w:sz="0" w:space="0" w:color="auto"/>
        <w:bottom w:val="none" w:sz="0" w:space="0" w:color="auto"/>
        <w:right w:val="none" w:sz="0" w:space="0" w:color="auto"/>
      </w:divBdr>
    </w:div>
    <w:div w:id="1453204816">
      <w:bodyDiv w:val="1"/>
      <w:marLeft w:val="0"/>
      <w:marRight w:val="0"/>
      <w:marTop w:val="0"/>
      <w:marBottom w:val="0"/>
      <w:divBdr>
        <w:top w:val="none" w:sz="0" w:space="0" w:color="auto"/>
        <w:left w:val="none" w:sz="0" w:space="0" w:color="auto"/>
        <w:bottom w:val="none" w:sz="0" w:space="0" w:color="auto"/>
        <w:right w:val="none" w:sz="0" w:space="0" w:color="auto"/>
      </w:divBdr>
    </w:div>
    <w:div w:id="1658261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emf"/><Relationship Id="rId68" Type="http://schemas.openxmlformats.org/officeDocument/2006/relationships/image" Target="media/image5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microsoft.com/office/2016/09/relationships/commentsIds" Target="commentsIds.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image" Target="media/image1.emf"/><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anakar\Google%20Drive\&#1500;&#1497;&#1502;&#1493;&#1491;&#1497;&#1501;\Results\OceanOptics%20complaint%2019%20april%202017\&#1495;&#1493;&#1489;&#1512;&#1514;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גיליון1!$A$2</c:f>
              <c:strCache>
                <c:ptCount val="1"/>
                <c:pt idx="0">
                  <c:v>h=-3 (5mm above surface)</c:v>
                </c:pt>
              </c:strCache>
            </c:strRef>
          </c:tx>
          <c:spPr>
            <a:ln w="19050" cap="rnd">
              <a:solidFill>
                <a:schemeClr val="accent6"/>
              </a:solidFill>
              <a:round/>
            </a:ln>
            <a:effectLst/>
          </c:spPr>
          <c:marker>
            <c:symbol val="none"/>
          </c:marker>
          <c:xVal>
            <c:numRef>
              <c:f>גיליון1!$B$1:$ANE$1</c:f>
              <c:numCache>
                <c:formatCode>General</c:formatCode>
                <c:ptCount val="1044"/>
                <c:pt idx="0">
                  <c:v>160.70099999999999</c:v>
                </c:pt>
                <c:pt idx="1">
                  <c:v>166.74199999999999</c:v>
                </c:pt>
                <c:pt idx="2">
                  <c:v>172.77699999999999</c:v>
                </c:pt>
                <c:pt idx="3">
                  <c:v>178.80500000000001</c:v>
                </c:pt>
                <c:pt idx="4">
                  <c:v>184.82599999999999</c:v>
                </c:pt>
                <c:pt idx="5">
                  <c:v>190.84100000000001</c:v>
                </c:pt>
                <c:pt idx="6">
                  <c:v>196.84899999999999</c:v>
                </c:pt>
                <c:pt idx="7">
                  <c:v>202.85</c:v>
                </c:pt>
                <c:pt idx="8">
                  <c:v>208.845</c:v>
                </c:pt>
                <c:pt idx="9">
                  <c:v>214.833</c:v>
                </c:pt>
                <c:pt idx="10">
                  <c:v>220.815</c:v>
                </c:pt>
                <c:pt idx="11">
                  <c:v>226.78899999999999</c:v>
                </c:pt>
                <c:pt idx="12">
                  <c:v>232.75800000000001</c:v>
                </c:pt>
                <c:pt idx="13">
                  <c:v>238.71899999999999</c:v>
                </c:pt>
                <c:pt idx="14">
                  <c:v>244.67400000000001</c:v>
                </c:pt>
                <c:pt idx="15">
                  <c:v>250.62299999999999</c:v>
                </c:pt>
                <c:pt idx="16">
                  <c:v>256.565</c:v>
                </c:pt>
                <c:pt idx="17">
                  <c:v>262.5</c:v>
                </c:pt>
                <c:pt idx="18">
                  <c:v>268.42899999999997</c:v>
                </c:pt>
                <c:pt idx="19">
                  <c:v>274.351</c:v>
                </c:pt>
                <c:pt idx="20">
                  <c:v>280.267</c:v>
                </c:pt>
                <c:pt idx="21">
                  <c:v>286.17599999999999</c:v>
                </c:pt>
                <c:pt idx="22">
                  <c:v>292.07900000000001</c:v>
                </c:pt>
                <c:pt idx="23">
                  <c:v>297.97500000000002</c:v>
                </c:pt>
                <c:pt idx="24">
                  <c:v>303.86500000000001</c:v>
                </c:pt>
                <c:pt idx="25">
                  <c:v>309.74799999999999</c:v>
                </c:pt>
                <c:pt idx="26">
                  <c:v>315.625</c:v>
                </c:pt>
                <c:pt idx="27">
                  <c:v>321.495</c:v>
                </c:pt>
                <c:pt idx="28">
                  <c:v>327.35899999999998</c:v>
                </c:pt>
                <c:pt idx="29">
                  <c:v>333.21699999999998</c:v>
                </c:pt>
                <c:pt idx="30">
                  <c:v>339.06799999999998</c:v>
                </c:pt>
                <c:pt idx="31">
                  <c:v>344.91199999999998</c:v>
                </c:pt>
                <c:pt idx="32">
                  <c:v>350.75099999999998</c:v>
                </c:pt>
                <c:pt idx="33">
                  <c:v>356.58300000000003</c:v>
                </c:pt>
                <c:pt idx="34">
                  <c:v>362.40800000000002</c:v>
                </c:pt>
                <c:pt idx="35">
                  <c:v>368.22699999999998</c:v>
                </c:pt>
                <c:pt idx="36">
                  <c:v>374.04</c:v>
                </c:pt>
                <c:pt idx="37">
                  <c:v>379.84699999999998</c:v>
                </c:pt>
                <c:pt idx="38">
                  <c:v>385.64699999999999</c:v>
                </c:pt>
                <c:pt idx="39">
                  <c:v>391.44</c:v>
                </c:pt>
                <c:pt idx="40">
                  <c:v>397.22800000000001</c:v>
                </c:pt>
                <c:pt idx="41">
                  <c:v>403.00900000000001</c:v>
                </c:pt>
                <c:pt idx="42">
                  <c:v>408.78399999999999</c:v>
                </c:pt>
                <c:pt idx="43">
                  <c:v>414.553</c:v>
                </c:pt>
                <c:pt idx="44">
                  <c:v>420.315</c:v>
                </c:pt>
                <c:pt idx="45">
                  <c:v>426.07100000000003</c:v>
                </c:pt>
                <c:pt idx="46">
                  <c:v>431.82100000000003</c:v>
                </c:pt>
                <c:pt idx="47">
                  <c:v>437.565</c:v>
                </c:pt>
                <c:pt idx="48">
                  <c:v>443.30200000000002</c:v>
                </c:pt>
                <c:pt idx="49">
                  <c:v>449.03300000000002</c:v>
                </c:pt>
                <c:pt idx="50">
                  <c:v>454.75799999999998</c:v>
                </c:pt>
                <c:pt idx="51">
                  <c:v>460.47699999999998</c:v>
                </c:pt>
                <c:pt idx="52">
                  <c:v>466.18900000000002</c:v>
                </c:pt>
                <c:pt idx="53">
                  <c:v>471.89600000000002</c:v>
                </c:pt>
                <c:pt idx="54">
                  <c:v>477.596</c:v>
                </c:pt>
                <c:pt idx="55">
                  <c:v>483.29</c:v>
                </c:pt>
                <c:pt idx="56">
                  <c:v>488.97800000000001</c:v>
                </c:pt>
                <c:pt idx="57">
                  <c:v>494.66</c:v>
                </c:pt>
                <c:pt idx="58">
                  <c:v>500.33499999999998</c:v>
                </c:pt>
                <c:pt idx="59">
                  <c:v>506.005</c:v>
                </c:pt>
                <c:pt idx="60">
                  <c:v>511.66800000000001</c:v>
                </c:pt>
                <c:pt idx="61">
                  <c:v>517.32500000000005</c:v>
                </c:pt>
                <c:pt idx="62">
                  <c:v>522.97699999999998</c:v>
                </c:pt>
                <c:pt idx="63">
                  <c:v>528.62199999999996</c:v>
                </c:pt>
                <c:pt idx="64">
                  <c:v>534.26099999999997</c:v>
                </c:pt>
                <c:pt idx="65">
                  <c:v>539.89400000000001</c:v>
                </c:pt>
                <c:pt idx="66">
                  <c:v>545.52099999999996</c:v>
                </c:pt>
                <c:pt idx="67">
                  <c:v>551.14099999999996</c:v>
                </c:pt>
                <c:pt idx="68">
                  <c:v>556.75599999999997</c:v>
                </c:pt>
                <c:pt idx="69">
                  <c:v>562.36500000000001</c:v>
                </c:pt>
                <c:pt idx="70">
                  <c:v>567.96799999999996</c:v>
                </c:pt>
                <c:pt idx="71">
                  <c:v>573.56500000000005</c:v>
                </c:pt>
                <c:pt idx="72">
                  <c:v>579.15499999999997</c:v>
                </c:pt>
                <c:pt idx="73">
                  <c:v>584.74</c:v>
                </c:pt>
                <c:pt idx="74">
                  <c:v>590.31899999999996</c:v>
                </c:pt>
                <c:pt idx="75">
                  <c:v>595.89200000000005</c:v>
                </c:pt>
                <c:pt idx="76">
                  <c:v>601.45899999999995</c:v>
                </c:pt>
                <c:pt idx="77">
                  <c:v>607.02</c:v>
                </c:pt>
                <c:pt idx="78">
                  <c:v>612.57500000000005</c:v>
                </c:pt>
                <c:pt idx="79">
                  <c:v>618.12400000000002</c:v>
                </c:pt>
                <c:pt idx="80">
                  <c:v>623.66700000000003</c:v>
                </c:pt>
                <c:pt idx="81">
                  <c:v>629.20399999999995</c:v>
                </c:pt>
                <c:pt idx="82">
                  <c:v>634.73500000000001</c:v>
                </c:pt>
                <c:pt idx="83">
                  <c:v>640.26099999999997</c:v>
                </c:pt>
                <c:pt idx="84">
                  <c:v>645.78099999999995</c:v>
                </c:pt>
                <c:pt idx="85">
                  <c:v>651.29399999999998</c:v>
                </c:pt>
                <c:pt idx="86">
                  <c:v>656.80200000000002</c:v>
                </c:pt>
                <c:pt idx="87">
                  <c:v>662.30399999999997</c:v>
                </c:pt>
                <c:pt idx="88">
                  <c:v>667.8</c:v>
                </c:pt>
                <c:pt idx="89">
                  <c:v>673.29</c:v>
                </c:pt>
                <c:pt idx="90">
                  <c:v>678.77499999999998</c:v>
                </c:pt>
                <c:pt idx="91">
                  <c:v>684.25400000000002</c:v>
                </c:pt>
                <c:pt idx="92">
                  <c:v>689.726</c:v>
                </c:pt>
                <c:pt idx="93">
                  <c:v>695.19299999999998</c:v>
                </c:pt>
                <c:pt idx="94">
                  <c:v>700.65499999999997</c:v>
                </c:pt>
                <c:pt idx="95">
                  <c:v>706.11</c:v>
                </c:pt>
                <c:pt idx="96">
                  <c:v>711.56</c:v>
                </c:pt>
                <c:pt idx="97">
                  <c:v>717.00400000000002</c:v>
                </c:pt>
                <c:pt idx="98">
                  <c:v>722.44200000000001</c:v>
                </c:pt>
                <c:pt idx="99">
                  <c:v>727.87400000000002</c:v>
                </c:pt>
                <c:pt idx="100">
                  <c:v>733.30100000000004</c:v>
                </c:pt>
                <c:pt idx="101">
                  <c:v>738.72199999999998</c:v>
                </c:pt>
                <c:pt idx="102">
                  <c:v>744.13699999999994</c:v>
                </c:pt>
                <c:pt idx="103">
                  <c:v>749.54700000000003</c:v>
                </c:pt>
                <c:pt idx="104">
                  <c:v>754.95100000000002</c:v>
                </c:pt>
                <c:pt idx="105">
                  <c:v>760.34900000000005</c:v>
                </c:pt>
                <c:pt idx="106">
                  <c:v>765.74099999999999</c:v>
                </c:pt>
                <c:pt idx="107">
                  <c:v>771.12800000000004</c:v>
                </c:pt>
                <c:pt idx="108">
                  <c:v>776.50900000000001</c:v>
                </c:pt>
                <c:pt idx="109">
                  <c:v>781.88499999999999</c:v>
                </c:pt>
                <c:pt idx="110">
                  <c:v>787.25400000000002</c:v>
                </c:pt>
                <c:pt idx="111">
                  <c:v>792.61800000000005</c:v>
                </c:pt>
                <c:pt idx="112">
                  <c:v>797.97699999999998</c:v>
                </c:pt>
                <c:pt idx="113">
                  <c:v>803.33</c:v>
                </c:pt>
                <c:pt idx="114">
                  <c:v>808.67700000000002</c:v>
                </c:pt>
                <c:pt idx="115">
                  <c:v>814.01900000000001</c:v>
                </c:pt>
                <c:pt idx="116">
                  <c:v>819.35500000000002</c:v>
                </c:pt>
                <c:pt idx="117">
                  <c:v>824.68600000000004</c:v>
                </c:pt>
                <c:pt idx="118">
                  <c:v>830.01099999999997</c:v>
                </c:pt>
                <c:pt idx="119">
                  <c:v>835.33</c:v>
                </c:pt>
                <c:pt idx="120">
                  <c:v>840.64400000000001</c:v>
                </c:pt>
                <c:pt idx="121">
                  <c:v>845.952</c:v>
                </c:pt>
                <c:pt idx="122">
                  <c:v>851.255</c:v>
                </c:pt>
                <c:pt idx="123">
                  <c:v>856.55200000000002</c:v>
                </c:pt>
                <c:pt idx="124">
                  <c:v>861.84400000000005</c:v>
                </c:pt>
                <c:pt idx="125">
                  <c:v>867.13</c:v>
                </c:pt>
                <c:pt idx="126">
                  <c:v>872.41</c:v>
                </c:pt>
                <c:pt idx="127">
                  <c:v>877.68600000000004</c:v>
                </c:pt>
                <c:pt idx="128">
                  <c:v>882.95500000000004</c:v>
                </c:pt>
                <c:pt idx="129">
                  <c:v>888.21900000000005</c:v>
                </c:pt>
                <c:pt idx="130">
                  <c:v>893.47799999999995</c:v>
                </c:pt>
                <c:pt idx="131">
                  <c:v>898.73099999999999</c:v>
                </c:pt>
                <c:pt idx="132">
                  <c:v>903.97900000000004</c:v>
                </c:pt>
                <c:pt idx="133">
                  <c:v>909.221</c:v>
                </c:pt>
                <c:pt idx="134">
                  <c:v>914.45799999999997</c:v>
                </c:pt>
                <c:pt idx="135">
                  <c:v>919.69</c:v>
                </c:pt>
                <c:pt idx="136">
                  <c:v>924.91600000000005</c:v>
                </c:pt>
                <c:pt idx="137">
                  <c:v>930.13599999999997</c:v>
                </c:pt>
                <c:pt idx="138">
                  <c:v>935.351</c:v>
                </c:pt>
                <c:pt idx="139">
                  <c:v>940.56100000000004</c:v>
                </c:pt>
                <c:pt idx="140">
                  <c:v>945.76599999999996</c:v>
                </c:pt>
                <c:pt idx="141">
                  <c:v>950.96500000000003</c:v>
                </c:pt>
                <c:pt idx="142">
                  <c:v>956.15800000000002</c:v>
                </c:pt>
                <c:pt idx="143">
                  <c:v>961.34699999999998</c:v>
                </c:pt>
                <c:pt idx="144">
                  <c:v>966.529</c:v>
                </c:pt>
                <c:pt idx="145">
                  <c:v>971.70699999999999</c:v>
                </c:pt>
                <c:pt idx="146">
                  <c:v>976.87900000000002</c:v>
                </c:pt>
                <c:pt idx="147">
                  <c:v>982.04600000000005</c:v>
                </c:pt>
                <c:pt idx="148">
                  <c:v>987.20799999999997</c:v>
                </c:pt>
                <c:pt idx="149">
                  <c:v>992.36400000000003</c:v>
                </c:pt>
                <c:pt idx="150">
                  <c:v>997.51499999999999</c:v>
                </c:pt>
                <c:pt idx="151">
                  <c:v>1002.66</c:v>
                </c:pt>
                <c:pt idx="152">
                  <c:v>1007.801</c:v>
                </c:pt>
                <c:pt idx="153">
                  <c:v>1012.936</c:v>
                </c:pt>
                <c:pt idx="154">
                  <c:v>1018.066</c:v>
                </c:pt>
                <c:pt idx="155">
                  <c:v>1023.19</c:v>
                </c:pt>
                <c:pt idx="156">
                  <c:v>1028.309</c:v>
                </c:pt>
                <c:pt idx="157">
                  <c:v>1033.423</c:v>
                </c:pt>
                <c:pt idx="158">
                  <c:v>1038.5319999999999</c:v>
                </c:pt>
                <c:pt idx="159">
                  <c:v>1043.636</c:v>
                </c:pt>
                <c:pt idx="160">
                  <c:v>1048.7339999999999</c:v>
                </c:pt>
                <c:pt idx="161">
                  <c:v>1053.827</c:v>
                </c:pt>
                <c:pt idx="162">
                  <c:v>1058.915</c:v>
                </c:pt>
                <c:pt idx="163">
                  <c:v>1063.998</c:v>
                </c:pt>
                <c:pt idx="164">
                  <c:v>1069.075</c:v>
                </c:pt>
                <c:pt idx="165">
                  <c:v>1074.1469999999999</c:v>
                </c:pt>
                <c:pt idx="166">
                  <c:v>1079.2139999999999</c:v>
                </c:pt>
                <c:pt idx="167">
                  <c:v>1084.2760000000001</c:v>
                </c:pt>
                <c:pt idx="168">
                  <c:v>1089.3330000000001</c:v>
                </c:pt>
                <c:pt idx="169">
                  <c:v>1094.385</c:v>
                </c:pt>
                <c:pt idx="170">
                  <c:v>1099.431</c:v>
                </c:pt>
                <c:pt idx="171">
                  <c:v>1104.472</c:v>
                </c:pt>
                <c:pt idx="172">
                  <c:v>1109.509</c:v>
                </c:pt>
                <c:pt idx="173">
                  <c:v>1114.54</c:v>
                </c:pt>
                <c:pt idx="174">
                  <c:v>1119.5650000000001</c:v>
                </c:pt>
                <c:pt idx="175">
                  <c:v>1124.586</c:v>
                </c:pt>
                <c:pt idx="176">
                  <c:v>1129.6020000000001</c:v>
                </c:pt>
                <c:pt idx="177">
                  <c:v>1134.6130000000001</c:v>
                </c:pt>
                <c:pt idx="178">
                  <c:v>1139.6179999999999</c:v>
                </c:pt>
                <c:pt idx="179">
                  <c:v>1144.6189999999999</c:v>
                </c:pt>
                <c:pt idx="180">
                  <c:v>1149.614</c:v>
                </c:pt>
                <c:pt idx="181">
                  <c:v>1154.604</c:v>
                </c:pt>
                <c:pt idx="182">
                  <c:v>1159.5889999999999</c:v>
                </c:pt>
                <c:pt idx="183">
                  <c:v>1164.57</c:v>
                </c:pt>
                <c:pt idx="184">
                  <c:v>1169.5450000000001</c:v>
                </c:pt>
                <c:pt idx="185">
                  <c:v>1174.5150000000001</c:v>
                </c:pt>
                <c:pt idx="186">
                  <c:v>1179.48</c:v>
                </c:pt>
                <c:pt idx="187">
                  <c:v>1184.44</c:v>
                </c:pt>
                <c:pt idx="188">
                  <c:v>1189.395</c:v>
                </c:pt>
                <c:pt idx="189">
                  <c:v>1194.345</c:v>
                </c:pt>
                <c:pt idx="190">
                  <c:v>1199.29</c:v>
                </c:pt>
                <c:pt idx="191">
                  <c:v>1204.23</c:v>
                </c:pt>
                <c:pt idx="192">
                  <c:v>1209.165</c:v>
                </c:pt>
                <c:pt idx="193">
                  <c:v>1214.095</c:v>
                </c:pt>
                <c:pt idx="194">
                  <c:v>1219.021</c:v>
                </c:pt>
                <c:pt idx="195">
                  <c:v>1223.941</c:v>
                </c:pt>
                <c:pt idx="196">
                  <c:v>1228.856</c:v>
                </c:pt>
                <c:pt idx="197">
                  <c:v>1233.7660000000001</c:v>
                </c:pt>
                <c:pt idx="198">
                  <c:v>1238.672</c:v>
                </c:pt>
                <c:pt idx="199">
                  <c:v>1243.5719999999999</c:v>
                </c:pt>
                <c:pt idx="200">
                  <c:v>1248.4670000000001</c:v>
                </c:pt>
                <c:pt idx="201">
                  <c:v>1253.3579999999999</c:v>
                </c:pt>
                <c:pt idx="202">
                  <c:v>1258.2439999999999</c:v>
                </c:pt>
                <c:pt idx="203">
                  <c:v>1263.124</c:v>
                </c:pt>
                <c:pt idx="204">
                  <c:v>1268</c:v>
                </c:pt>
                <c:pt idx="205">
                  <c:v>1272.8710000000001</c:v>
                </c:pt>
                <c:pt idx="206">
                  <c:v>1277.7370000000001</c:v>
                </c:pt>
                <c:pt idx="207">
                  <c:v>1282.5989999999999</c:v>
                </c:pt>
                <c:pt idx="208">
                  <c:v>1287.4549999999999</c:v>
                </c:pt>
                <c:pt idx="209">
                  <c:v>1292.306</c:v>
                </c:pt>
                <c:pt idx="210">
                  <c:v>1297.153</c:v>
                </c:pt>
                <c:pt idx="211">
                  <c:v>1301.9949999999999</c:v>
                </c:pt>
                <c:pt idx="212">
                  <c:v>1306.8320000000001</c:v>
                </c:pt>
                <c:pt idx="213">
                  <c:v>1311.664</c:v>
                </c:pt>
                <c:pt idx="214">
                  <c:v>1316.491</c:v>
                </c:pt>
                <c:pt idx="215">
                  <c:v>1321.3140000000001</c:v>
                </c:pt>
                <c:pt idx="216">
                  <c:v>1326.1320000000001</c:v>
                </c:pt>
                <c:pt idx="217">
                  <c:v>1330.9449999999999</c:v>
                </c:pt>
                <c:pt idx="218">
                  <c:v>1335.7529999999999</c:v>
                </c:pt>
                <c:pt idx="219">
                  <c:v>1340.556</c:v>
                </c:pt>
                <c:pt idx="220">
                  <c:v>1345.354</c:v>
                </c:pt>
                <c:pt idx="221">
                  <c:v>1350.1479999999999</c:v>
                </c:pt>
                <c:pt idx="222">
                  <c:v>1354.9369999999999</c:v>
                </c:pt>
                <c:pt idx="223">
                  <c:v>1359.722</c:v>
                </c:pt>
                <c:pt idx="224">
                  <c:v>1364.501</c:v>
                </c:pt>
                <c:pt idx="225">
                  <c:v>1369.2760000000001</c:v>
                </c:pt>
                <c:pt idx="226">
                  <c:v>1374.046</c:v>
                </c:pt>
                <c:pt idx="227">
                  <c:v>1378.8109999999999</c:v>
                </c:pt>
                <c:pt idx="228">
                  <c:v>1383.5719999999999</c:v>
                </c:pt>
                <c:pt idx="229">
                  <c:v>1388.327</c:v>
                </c:pt>
                <c:pt idx="230">
                  <c:v>1393.079</c:v>
                </c:pt>
                <c:pt idx="231">
                  <c:v>1397.825</c:v>
                </c:pt>
                <c:pt idx="232">
                  <c:v>1402.567</c:v>
                </c:pt>
                <c:pt idx="233">
                  <c:v>1407.3040000000001</c:v>
                </c:pt>
                <c:pt idx="234">
                  <c:v>1412.0360000000001</c:v>
                </c:pt>
                <c:pt idx="235">
                  <c:v>1416.7639999999999</c:v>
                </c:pt>
                <c:pt idx="236">
                  <c:v>1421.4870000000001</c:v>
                </c:pt>
                <c:pt idx="237">
                  <c:v>1426.2049999999999</c:v>
                </c:pt>
                <c:pt idx="238">
                  <c:v>1430.9190000000001</c:v>
                </c:pt>
                <c:pt idx="239">
                  <c:v>1435.6279999999999</c:v>
                </c:pt>
                <c:pt idx="240">
                  <c:v>1440.3330000000001</c:v>
                </c:pt>
                <c:pt idx="241">
                  <c:v>1445.0319999999999</c:v>
                </c:pt>
                <c:pt idx="242">
                  <c:v>1449.7270000000001</c:v>
                </c:pt>
                <c:pt idx="243">
                  <c:v>1454.4179999999999</c:v>
                </c:pt>
                <c:pt idx="244">
                  <c:v>1459.104</c:v>
                </c:pt>
                <c:pt idx="245">
                  <c:v>1463.7850000000001</c:v>
                </c:pt>
                <c:pt idx="246">
                  <c:v>1468.462</c:v>
                </c:pt>
                <c:pt idx="247">
                  <c:v>1473.134</c:v>
                </c:pt>
                <c:pt idx="248">
                  <c:v>1477.8019999999999</c:v>
                </c:pt>
                <c:pt idx="249">
                  <c:v>1482.4649999999999</c:v>
                </c:pt>
                <c:pt idx="250">
                  <c:v>1487.123</c:v>
                </c:pt>
                <c:pt idx="251">
                  <c:v>1491.777</c:v>
                </c:pt>
                <c:pt idx="252">
                  <c:v>1496.4259999999999</c:v>
                </c:pt>
                <c:pt idx="253">
                  <c:v>1501.0709999999999</c:v>
                </c:pt>
                <c:pt idx="254">
                  <c:v>1505.711</c:v>
                </c:pt>
                <c:pt idx="255">
                  <c:v>1510.347</c:v>
                </c:pt>
                <c:pt idx="256">
                  <c:v>1514.9780000000001</c:v>
                </c:pt>
                <c:pt idx="257">
                  <c:v>1519.604</c:v>
                </c:pt>
                <c:pt idx="258">
                  <c:v>1524.2260000000001</c:v>
                </c:pt>
                <c:pt idx="259">
                  <c:v>1528.8440000000001</c:v>
                </c:pt>
                <c:pt idx="260">
                  <c:v>1533.4570000000001</c:v>
                </c:pt>
                <c:pt idx="261">
                  <c:v>1538.0650000000001</c:v>
                </c:pt>
                <c:pt idx="262">
                  <c:v>1542.6690000000001</c:v>
                </c:pt>
                <c:pt idx="263">
                  <c:v>1547.269</c:v>
                </c:pt>
                <c:pt idx="264">
                  <c:v>1551.864</c:v>
                </c:pt>
                <c:pt idx="265">
                  <c:v>1556.454</c:v>
                </c:pt>
                <c:pt idx="266">
                  <c:v>1561.0409999999999</c:v>
                </c:pt>
                <c:pt idx="267">
                  <c:v>1565.6220000000001</c:v>
                </c:pt>
                <c:pt idx="268">
                  <c:v>1570.1990000000001</c:v>
                </c:pt>
                <c:pt idx="269">
                  <c:v>1574.7719999999999</c:v>
                </c:pt>
                <c:pt idx="270">
                  <c:v>1579.34</c:v>
                </c:pt>
                <c:pt idx="271">
                  <c:v>1583.904</c:v>
                </c:pt>
                <c:pt idx="272">
                  <c:v>1588.4639999999999</c:v>
                </c:pt>
                <c:pt idx="273">
                  <c:v>1593.019</c:v>
                </c:pt>
                <c:pt idx="274">
                  <c:v>1597.569</c:v>
                </c:pt>
                <c:pt idx="275">
                  <c:v>1602.115</c:v>
                </c:pt>
                <c:pt idx="276">
                  <c:v>1606.6569999999999</c:v>
                </c:pt>
                <c:pt idx="277">
                  <c:v>1611.1949999999999</c:v>
                </c:pt>
                <c:pt idx="278">
                  <c:v>1615.7280000000001</c:v>
                </c:pt>
                <c:pt idx="279">
                  <c:v>1620.2560000000001</c:v>
                </c:pt>
                <c:pt idx="280">
                  <c:v>1624.78</c:v>
                </c:pt>
                <c:pt idx="281">
                  <c:v>1629.3</c:v>
                </c:pt>
                <c:pt idx="282">
                  <c:v>1633.816</c:v>
                </c:pt>
                <c:pt idx="283">
                  <c:v>1638.327</c:v>
                </c:pt>
                <c:pt idx="284">
                  <c:v>1642.8340000000001</c:v>
                </c:pt>
                <c:pt idx="285">
                  <c:v>1647.336</c:v>
                </c:pt>
                <c:pt idx="286">
                  <c:v>1651.8340000000001</c:v>
                </c:pt>
                <c:pt idx="287">
                  <c:v>1656.328</c:v>
                </c:pt>
                <c:pt idx="288">
                  <c:v>1660.817</c:v>
                </c:pt>
                <c:pt idx="289">
                  <c:v>1665.3019999999999</c:v>
                </c:pt>
                <c:pt idx="290">
                  <c:v>1669.7829999999999</c:v>
                </c:pt>
                <c:pt idx="291">
                  <c:v>1674.259</c:v>
                </c:pt>
                <c:pt idx="292">
                  <c:v>1678.732</c:v>
                </c:pt>
                <c:pt idx="293">
                  <c:v>1683.1990000000001</c:v>
                </c:pt>
                <c:pt idx="294">
                  <c:v>1687.663</c:v>
                </c:pt>
                <c:pt idx="295">
                  <c:v>1692.1220000000001</c:v>
                </c:pt>
                <c:pt idx="296">
                  <c:v>1696.577</c:v>
                </c:pt>
                <c:pt idx="297">
                  <c:v>1701.028</c:v>
                </c:pt>
                <c:pt idx="298">
                  <c:v>1705.4739999999999</c:v>
                </c:pt>
                <c:pt idx="299">
                  <c:v>1709.9169999999999</c:v>
                </c:pt>
                <c:pt idx="300">
                  <c:v>1714.355</c:v>
                </c:pt>
                <c:pt idx="301">
                  <c:v>1718.788</c:v>
                </c:pt>
                <c:pt idx="302">
                  <c:v>1723.2180000000001</c:v>
                </c:pt>
                <c:pt idx="303">
                  <c:v>1727.643</c:v>
                </c:pt>
                <c:pt idx="304">
                  <c:v>1732.0640000000001</c:v>
                </c:pt>
                <c:pt idx="305">
                  <c:v>1736.481</c:v>
                </c:pt>
                <c:pt idx="306">
                  <c:v>1740.893</c:v>
                </c:pt>
                <c:pt idx="307">
                  <c:v>1745.3009999999999</c:v>
                </c:pt>
                <c:pt idx="308">
                  <c:v>1749.7049999999999</c:v>
                </c:pt>
                <c:pt idx="309">
                  <c:v>1754.105</c:v>
                </c:pt>
                <c:pt idx="310">
                  <c:v>1758.501</c:v>
                </c:pt>
                <c:pt idx="311">
                  <c:v>1762.893</c:v>
                </c:pt>
                <c:pt idx="312">
                  <c:v>1767.28</c:v>
                </c:pt>
                <c:pt idx="313">
                  <c:v>1771.663</c:v>
                </c:pt>
                <c:pt idx="314">
                  <c:v>1776.0419999999999</c:v>
                </c:pt>
                <c:pt idx="315">
                  <c:v>1780.4169999999999</c:v>
                </c:pt>
                <c:pt idx="316">
                  <c:v>1784.787</c:v>
                </c:pt>
                <c:pt idx="317">
                  <c:v>1789.154</c:v>
                </c:pt>
                <c:pt idx="318">
                  <c:v>1793.5160000000001</c:v>
                </c:pt>
                <c:pt idx="319">
                  <c:v>1797.874</c:v>
                </c:pt>
                <c:pt idx="320">
                  <c:v>1802.2280000000001</c:v>
                </c:pt>
                <c:pt idx="321">
                  <c:v>1806.578</c:v>
                </c:pt>
                <c:pt idx="322">
                  <c:v>1810.924</c:v>
                </c:pt>
                <c:pt idx="323">
                  <c:v>1815.2660000000001</c:v>
                </c:pt>
                <c:pt idx="324">
                  <c:v>1819.6030000000001</c:v>
                </c:pt>
                <c:pt idx="325">
                  <c:v>1823.9369999999999</c:v>
                </c:pt>
                <c:pt idx="326">
                  <c:v>1828.2660000000001</c:v>
                </c:pt>
                <c:pt idx="327">
                  <c:v>1832.5909999999999</c:v>
                </c:pt>
                <c:pt idx="328">
                  <c:v>1836.913</c:v>
                </c:pt>
                <c:pt idx="329">
                  <c:v>1841.23</c:v>
                </c:pt>
                <c:pt idx="330">
                  <c:v>1845.5429999999999</c:v>
                </c:pt>
                <c:pt idx="331">
                  <c:v>1849.8520000000001</c:v>
                </c:pt>
                <c:pt idx="332">
                  <c:v>1854.1559999999999</c:v>
                </c:pt>
                <c:pt idx="333">
                  <c:v>1858.4570000000001</c:v>
                </c:pt>
                <c:pt idx="334">
                  <c:v>1862.7539999999999</c:v>
                </c:pt>
                <c:pt idx="335">
                  <c:v>1867.047</c:v>
                </c:pt>
                <c:pt idx="336">
                  <c:v>1871.335</c:v>
                </c:pt>
                <c:pt idx="337">
                  <c:v>1875.62</c:v>
                </c:pt>
                <c:pt idx="338">
                  <c:v>1879.9</c:v>
                </c:pt>
                <c:pt idx="339">
                  <c:v>1884.1769999999999</c:v>
                </c:pt>
                <c:pt idx="340">
                  <c:v>1888.4490000000001</c:v>
                </c:pt>
                <c:pt idx="341">
                  <c:v>1892.7180000000001</c:v>
                </c:pt>
                <c:pt idx="342">
                  <c:v>1896.982</c:v>
                </c:pt>
                <c:pt idx="343">
                  <c:v>1901.2429999999999</c:v>
                </c:pt>
                <c:pt idx="344">
                  <c:v>1905.499</c:v>
                </c:pt>
                <c:pt idx="345">
                  <c:v>1909.752</c:v>
                </c:pt>
                <c:pt idx="346">
                  <c:v>1914</c:v>
                </c:pt>
                <c:pt idx="347">
                  <c:v>1918.2449999999999</c:v>
                </c:pt>
                <c:pt idx="348">
                  <c:v>1922.4849999999999</c:v>
                </c:pt>
                <c:pt idx="349">
                  <c:v>1926.722</c:v>
                </c:pt>
                <c:pt idx="350">
                  <c:v>1930.954</c:v>
                </c:pt>
                <c:pt idx="351">
                  <c:v>1935.183</c:v>
                </c:pt>
                <c:pt idx="352">
                  <c:v>1939.4079999999999</c:v>
                </c:pt>
                <c:pt idx="353">
                  <c:v>1943.6279999999999</c:v>
                </c:pt>
                <c:pt idx="354">
                  <c:v>1947.845</c:v>
                </c:pt>
                <c:pt idx="355">
                  <c:v>1952.058</c:v>
                </c:pt>
                <c:pt idx="356">
                  <c:v>1956.2670000000001</c:v>
                </c:pt>
                <c:pt idx="357">
                  <c:v>1960.472</c:v>
                </c:pt>
                <c:pt idx="358">
                  <c:v>1964.673</c:v>
                </c:pt>
                <c:pt idx="359">
                  <c:v>1968.87</c:v>
                </c:pt>
                <c:pt idx="360">
                  <c:v>1973.0630000000001</c:v>
                </c:pt>
                <c:pt idx="361">
                  <c:v>1977.252</c:v>
                </c:pt>
                <c:pt idx="362">
                  <c:v>1981.4380000000001</c:v>
                </c:pt>
                <c:pt idx="363">
                  <c:v>1985.6189999999999</c:v>
                </c:pt>
                <c:pt idx="364">
                  <c:v>1989.797</c:v>
                </c:pt>
                <c:pt idx="365">
                  <c:v>1993.971</c:v>
                </c:pt>
                <c:pt idx="366">
                  <c:v>1998.14</c:v>
                </c:pt>
                <c:pt idx="367">
                  <c:v>2002.306</c:v>
                </c:pt>
                <c:pt idx="368">
                  <c:v>2006.4690000000001</c:v>
                </c:pt>
                <c:pt idx="369">
                  <c:v>2010.627</c:v>
                </c:pt>
                <c:pt idx="370">
                  <c:v>2014.7809999999999</c:v>
                </c:pt>
                <c:pt idx="371">
                  <c:v>2018.932</c:v>
                </c:pt>
                <c:pt idx="372">
                  <c:v>2023.078</c:v>
                </c:pt>
                <c:pt idx="373">
                  <c:v>2027.221</c:v>
                </c:pt>
                <c:pt idx="374">
                  <c:v>2031.36</c:v>
                </c:pt>
                <c:pt idx="375">
                  <c:v>2035.4949999999999</c:v>
                </c:pt>
                <c:pt idx="376">
                  <c:v>2039.627</c:v>
                </c:pt>
                <c:pt idx="377">
                  <c:v>2043.7539999999999</c:v>
                </c:pt>
                <c:pt idx="378">
                  <c:v>2047.8779999999999</c:v>
                </c:pt>
                <c:pt idx="379">
                  <c:v>2051.998</c:v>
                </c:pt>
                <c:pt idx="380">
                  <c:v>2056.114</c:v>
                </c:pt>
                <c:pt idx="381">
                  <c:v>2060.2260000000001</c:v>
                </c:pt>
                <c:pt idx="382">
                  <c:v>2064.3339999999998</c:v>
                </c:pt>
                <c:pt idx="383">
                  <c:v>2068.4389999999999</c:v>
                </c:pt>
                <c:pt idx="384">
                  <c:v>2072.54</c:v>
                </c:pt>
                <c:pt idx="385">
                  <c:v>2076.6370000000002</c:v>
                </c:pt>
                <c:pt idx="386">
                  <c:v>2080.73</c:v>
                </c:pt>
                <c:pt idx="387">
                  <c:v>2084.8200000000002</c:v>
                </c:pt>
                <c:pt idx="388">
                  <c:v>2088.9059999999999</c:v>
                </c:pt>
                <c:pt idx="389">
                  <c:v>2092.9879999999998</c:v>
                </c:pt>
                <c:pt idx="390">
                  <c:v>2097.0659999999998</c:v>
                </c:pt>
                <c:pt idx="391">
                  <c:v>2101.14</c:v>
                </c:pt>
                <c:pt idx="392">
                  <c:v>2105.2109999999998</c:v>
                </c:pt>
                <c:pt idx="393">
                  <c:v>2109.2779999999998</c:v>
                </c:pt>
                <c:pt idx="394">
                  <c:v>2113.3420000000001</c:v>
                </c:pt>
                <c:pt idx="395">
                  <c:v>2117.4009999999998</c:v>
                </c:pt>
                <c:pt idx="396">
                  <c:v>2121.4569999999999</c:v>
                </c:pt>
                <c:pt idx="397">
                  <c:v>2125.509</c:v>
                </c:pt>
                <c:pt idx="398">
                  <c:v>2129.558</c:v>
                </c:pt>
                <c:pt idx="399">
                  <c:v>2133.6019999999999</c:v>
                </c:pt>
                <c:pt idx="400">
                  <c:v>2137.643</c:v>
                </c:pt>
                <c:pt idx="401">
                  <c:v>2141.681</c:v>
                </c:pt>
                <c:pt idx="402">
                  <c:v>2145.7139999999999</c:v>
                </c:pt>
                <c:pt idx="403">
                  <c:v>2149.7440000000001</c:v>
                </c:pt>
                <c:pt idx="404">
                  <c:v>2153.77</c:v>
                </c:pt>
                <c:pt idx="405">
                  <c:v>2157.7930000000001</c:v>
                </c:pt>
                <c:pt idx="406">
                  <c:v>2161.8119999999999</c:v>
                </c:pt>
                <c:pt idx="407">
                  <c:v>2165.8270000000002</c:v>
                </c:pt>
                <c:pt idx="408">
                  <c:v>2169.8380000000002</c:v>
                </c:pt>
                <c:pt idx="409">
                  <c:v>2173.846</c:v>
                </c:pt>
                <c:pt idx="410">
                  <c:v>2177.8510000000001</c:v>
                </c:pt>
                <c:pt idx="411">
                  <c:v>2181.8510000000001</c:v>
                </c:pt>
                <c:pt idx="412">
                  <c:v>2185.848</c:v>
                </c:pt>
                <c:pt idx="413">
                  <c:v>2189.8409999999999</c:v>
                </c:pt>
                <c:pt idx="414">
                  <c:v>2193.8310000000001</c:v>
                </c:pt>
                <c:pt idx="415">
                  <c:v>2197.817</c:v>
                </c:pt>
                <c:pt idx="416">
                  <c:v>2201.799</c:v>
                </c:pt>
                <c:pt idx="417">
                  <c:v>2205.7779999999998</c:v>
                </c:pt>
                <c:pt idx="418">
                  <c:v>2209.7530000000002</c:v>
                </c:pt>
                <c:pt idx="419">
                  <c:v>2213.7249999999999</c:v>
                </c:pt>
                <c:pt idx="420">
                  <c:v>2217.6930000000002</c:v>
                </c:pt>
                <c:pt idx="421">
                  <c:v>2221.6570000000002</c:v>
                </c:pt>
                <c:pt idx="422">
                  <c:v>2225.6179999999999</c:v>
                </c:pt>
                <c:pt idx="423">
                  <c:v>2229.5749999999998</c:v>
                </c:pt>
                <c:pt idx="424">
                  <c:v>2233.529</c:v>
                </c:pt>
                <c:pt idx="425">
                  <c:v>2237.4789999999998</c:v>
                </c:pt>
                <c:pt idx="426">
                  <c:v>2241.4250000000002</c:v>
                </c:pt>
                <c:pt idx="427">
                  <c:v>2245.3679999999999</c:v>
                </c:pt>
                <c:pt idx="428">
                  <c:v>2249.3069999999998</c:v>
                </c:pt>
                <c:pt idx="429">
                  <c:v>2253.2429999999999</c:v>
                </c:pt>
                <c:pt idx="430">
                  <c:v>2257.1750000000002</c:v>
                </c:pt>
                <c:pt idx="431">
                  <c:v>2261.1039999999998</c:v>
                </c:pt>
                <c:pt idx="432">
                  <c:v>2265.029</c:v>
                </c:pt>
                <c:pt idx="433">
                  <c:v>2268.9499999999998</c:v>
                </c:pt>
                <c:pt idx="434">
                  <c:v>2272.8679999999999</c:v>
                </c:pt>
                <c:pt idx="435">
                  <c:v>2276.7829999999999</c:v>
                </c:pt>
                <c:pt idx="436">
                  <c:v>2280.694</c:v>
                </c:pt>
                <c:pt idx="437">
                  <c:v>2284.6010000000001</c:v>
                </c:pt>
                <c:pt idx="438">
                  <c:v>2288.5050000000001</c:v>
                </c:pt>
                <c:pt idx="439">
                  <c:v>2292.4050000000002</c:v>
                </c:pt>
                <c:pt idx="440">
                  <c:v>2296.3020000000001</c:v>
                </c:pt>
                <c:pt idx="441">
                  <c:v>2300.1950000000002</c:v>
                </c:pt>
                <c:pt idx="442">
                  <c:v>2304.085</c:v>
                </c:pt>
                <c:pt idx="443">
                  <c:v>2307.971</c:v>
                </c:pt>
                <c:pt idx="444">
                  <c:v>2311.8539999999998</c:v>
                </c:pt>
                <c:pt idx="445">
                  <c:v>2315.7339999999999</c:v>
                </c:pt>
                <c:pt idx="446">
                  <c:v>2319.6089999999999</c:v>
                </c:pt>
                <c:pt idx="447">
                  <c:v>2323.482</c:v>
                </c:pt>
                <c:pt idx="448">
                  <c:v>2327.3510000000001</c:v>
                </c:pt>
                <c:pt idx="449">
                  <c:v>2331.2159999999999</c:v>
                </c:pt>
                <c:pt idx="450">
                  <c:v>2335.078</c:v>
                </c:pt>
                <c:pt idx="451">
                  <c:v>2338.9369999999999</c:v>
                </c:pt>
                <c:pt idx="452">
                  <c:v>2342.7919999999999</c:v>
                </c:pt>
                <c:pt idx="453">
                  <c:v>2346.643</c:v>
                </c:pt>
                <c:pt idx="454">
                  <c:v>2350.4920000000002</c:v>
                </c:pt>
                <c:pt idx="455">
                  <c:v>2354.3359999999998</c:v>
                </c:pt>
                <c:pt idx="456">
                  <c:v>2358.1779999999999</c:v>
                </c:pt>
                <c:pt idx="457">
                  <c:v>2362.0149999999999</c:v>
                </c:pt>
                <c:pt idx="458">
                  <c:v>2365.85</c:v>
                </c:pt>
                <c:pt idx="459">
                  <c:v>2369.681</c:v>
                </c:pt>
                <c:pt idx="460">
                  <c:v>2373.5079999999998</c:v>
                </c:pt>
                <c:pt idx="461">
                  <c:v>2377.3330000000001</c:v>
                </c:pt>
                <c:pt idx="462">
                  <c:v>2381.1529999999998</c:v>
                </c:pt>
                <c:pt idx="463">
                  <c:v>2384.971</c:v>
                </c:pt>
                <c:pt idx="464">
                  <c:v>2388.7849999999999</c:v>
                </c:pt>
                <c:pt idx="465">
                  <c:v>2392.5949999999998</c:v>
                </c:pt>
                <c:pt idx="466">
                  <c:v>2396.402</c:v>
                </c:pt>
                <c:pt idx="467">
                  <c:v>2400.2060000000001</c:v>
                </c:pt>
                <c:pt idx="468">
                  <c:v>2404.0070000000001</c:v>
                </c:pt>
                <c:pt idx="469">
                  <c:v>2407.8040000000001</c:v>
                </c:pt>
                <c:pt idx="470">
                  <c:v>2411.5970000000002</c:v>
                </c:pt>
                <c:pt idx="471">
                  <c:v>2415.3879999999999</c:v>
                </c:pt>
                <c:pt idx="472">
                  <c:v>2419.174</c:v>
                </c:pt>
                <c:pt idx="473">
                  <c:v>2422.9580000000001</c:v>
                </c:pt>
                <c:pt idx="474">
                  <c:v>2426.7379999999998</c:v>
                </c:pt>
                <c:pt idx="475">
                  <c:v>2430.5149999999999</c:v>
                </c:pt>
                <c:pt idx="476">
                  <c:v>2434.2890000000002</c:v>
                </c:pt>
                <c:pt idx="477">
                  <c:v>2438.0590000000002</c:v>
                </c:pt>
                <c:pt idx="478">
                  <c:v>2441.8249999999998</c:v>
                </c:pt>
                <c:pt idx="479">
                  <c:v>2445.5889999999999</c:v>
                </c:pt>
                <c:pt idx="480">
                  <c:v>2449.3490000000002</c:v>
                </c:pt>
                <c:pt idx="481">
                  <c:v>2453.1060000000002</c:v>
                </c:pt>
                <c:pt idx="482">
                  <c:v>2456.8589999999999</c:v>
                </c:pt>
                <c:pt idx="483">
                  <c:v>2460.61</c:v>
                </c:pt>
                <c:pt idx="484">
                  <c:v>2464.3560000000002</c:v>
                </c:pt>
                <c:pt idx="485">
                  <c:v>2468.1</c:v>
                </c:pt>
                <c:pt idx="486">
                  <c:v>2471.84</c:v>
                </c:pt>
                <c:pt idx="487">
                  <c:v>2475.5770000000002</c:v>
                </c:pt>
                <c:pt idx="488">
                  <c:v>2479.3110000000001</c:v>
                </c:pt>
                <c:pt idx="489">
                  <c:v>2483.0410000000002</c:v>
                </c:pt>
                <c:pt idx="490">
                  <c:v>2486.768</c:v>
                </c:pt>
                <c:pt idx="491">
                  <c:v>2490.4920000000002</c:v>
                </c:pt>
                <c:pt idx="492">
                  <c:v>2494.2130000000002</c:v>
                </c:pt>
                <c:pt idx="493">
                  <c:v>2497.9299999999998</c:v>
                </c:pt>
                <c:pt idx="494">
                  <c:v>2501.6439999999998</c:v>
                </c:pt>
                <c:pt idx="495">
                  <c:v>2505.355</c:v>
                </c:pt>
                <c:pt idx="496">
                  <c:v>2509.0619999999999</c:v>
                </c:pt>
                <c:pt idx="497">
                  <c:v>2512.7660000000001</c:v>
                </c:pt>
                <c:pt idx="498">
                  <c:v>2516.4670000000001</c:v>
                </c:pt>
                <c:pt idx="499">
                  <c:v>2520.165</c:v>
                </c:pt>
                <c:pt idx="500">
                  <c:v>2523.8589999999999</c:v>
                </c:pt>
                <c:pt idx="501">
                  <c:v>2527.5509999999999</c:v>
                </c:pt>
                <c:pt idx="502">
                  <c:v>2531.239</c:v>
                </c:pt>
                <c:pt idx="503">
                  <c:v>2534.9229999999998</c:v>
                </c:pt>
                <c:pt idx="504">
                  <c:v>2538.605</c:v>
                </c:pt>
                <c:pt idx="505">
                  <c:v>2542.2829999999999</c:v>
                </c:pt>
                <c:pt idx="506">
                  <c:v>2545.9580000000001</c:v>
                </c:pt>
                <c:pt idx="507">
                  <c:v>2549.63</c:v>
                </c:pt>
                <c:pt idx="508">
                  <c:v>2553.299</c:v>
                </c:pt>
                <c:pt idx="509">
                  <c:v>2556.9639999999999</c:v>
                </c:pt>
                <c:pt idx="510">
                  <c:v>2560.6260000000002</c:v>
                </c:pt>
                <c:pt idx="511">
                  <c:v>2564.2849999999999</c:v>
                </c:pt>
                <c:pt idx="512">
                  <c:v>2567.9409999999998</c:v>
                </c:pt>
                <c:pt idx="513">
                  <c:v>2571.5940000000001</c:v>
                </c:pt>
                <c:pt idx="514">
                  <c:v>2575.2429999999999</c:v>
                </c:pt>
                <c:pt idx="515">
                  <c:v>2578.89</c:v>
                </c:pt>
                <c:pt idx="516">
                  <c:v>2582.5329999999999</c:v>
                </c:pt>
                <c:pt idx="517">
                  <c:v>2586.1729999999998</c:v>
                </c:pt>
                <c:pt idx="518">
                  <c:v>2589.8090000000002</c:v>
                </c:pt>
                <c:pt idx="519">
                  <c:v>2593.4430000000002</c:v>
                </c:pt>
                <c:pt idx="520">
                  <c:v>2597.0729999999999</c:v>
                </c:pt>
                <c:pt idx="521">
                  <c:v>2600.701</c:v>
                </c:pt>
                <c:pt idx="522">
                  <c:v>2604.3249999999998</c:v>
                </c:pt>
                <c:pt idx="523">
                  <c:v>2607.9459999999999</c:v>
                </c:pt>
                <c:pt idx="524">
                  <c:v>2611.5639999999999</c:v>
                </c:pt>
                <c:pt idx="525">
                  <c:v>2615.1779999999999</c:v>
                </c:pt>
                <c:pt idx="526">
                  <c:v>2618.79</c:v>
                </c:pt>
                <c:pt idx="527">
                  <c:v>2622.3980000000001</c:v>
                </c:pt>
                <c:pt idx="528">
                  <c:v>2626.0039999999999</c:v>
                </c:pt>
                <c:pt idx="529">
                  <c:v>2629.6060000000002</c:v>
                </c:pt>
                <c:pt idx="530">
                  <c:v>2633.2049999999999</c:v>
                </c:pt>
                <c:pt idx="531">
                  <c:v>2636.8009999999999</c:v>
                </c:pt>
                <c:pt idx="532">
                  <c:v>2640.3939999999998</c:v>
                </c:pt>
                <c:pt idx="533">
                  <c:v>2643.9830000000002</c:v>
                </c:pt>
                <c:pt idx="534">
                  <c:v>2647.57</c:v>
                </c:pt>
                <c:pt idx="535">
                  <c:v>2651.1529999999998</c:v>
                </c:pt>
                <c:pt idx="536">
                  <c:v>2654.7339999999999</c:v>
                </c:pt>
                <c:pt idx="537">
                  <c:v>2658.3110000000001</c:v>
                </c:pt>
                <c:pt idx="538">
                  <c:v>2661.8850000000002</c:v>
                </c:pt>
                <c:pt idx="539">
                  <c:v>2665.4560000000001</c:v>
                </c:pt>
                <c:pt idx="540">
                  <c:v>2669.0250000000001</c:v>
                </c:pt>
                <c:pt idx="541">
                  <c:v>2672.5889999999999</c:v>
                </c:pt>
                <c:pt idx="542">
                  <c:v>2676.1509999999998</c:v>
                </c:pt>
                <c:pt idx="543">
                  <c:v>2679.71</c:v>
                </c:pt>
                <c:pt idx="544">
                  <c:v>2683.2660000000001</c:v>
                </c:pt>
                <c:pt idx="545">
                  <c:v>2686.819</c:v>
                </c:pt>
                <c:pt idx="546">
                  <c:v>2690.3679999999999</c:v>
                </c:pt>
                <c:pt idx="547">
                  <c:v>2693.915</c:v>
                </c:pt>
                <c:pt idx="548">
                  <c:v>2697.4580000000001</c:v>
                </c:pt>
                <c:pt idx="549">
                  <c:v>2700.9989999999998</c:v>
                </c:pt>
                <c:pt idx="550">
                  <c:v>2704.5360000000001</c:v>
                </c:pt>
                <c:pt idx="551">
                  <c:v>2708.0709999999999</c:v>
                </c:pt>
                <c:pt idx="552">
                  <c:v>2711.6019999999999</c:v>
                </c:pt>
                <c:pt idx="553">
                  <c:v>2715.13</c:v>
                </c:pt>
                <c:pt idx="554">
                  <c:v>2718.6559999999999</c:v>
                </c:pt>
                <c:pt idx="555">
                  <c:v>2722.1779999999999</c:v>
                </c:pt>
                <c:pt idx="556">
                  <c:v>2725.6970000000001</c:v>
                </c:pt>
                <c:pt idx="557">
                  <c:v>2729.2139999999999</c:v>
                </c:pt>
                <c:pt idx="558">
                  <c:v>2732.7269999999999</c:v>
                </c:pt>
                <c:pt idx="559">
                  <c:v>2736.2370000000001</c:v>
                </c:pt>
                <c:pt idx="560">
                  <c:v>2739.7440000000001</c:v>
                </c:pt>
                <c:pt idx="561">
                  <c:v>2743.2489999999998</c:v>
                </c:pt>
                <c:pt idx="562">
                  <c:v>2746.75</c:v>
                </c:pt>
                <c:pt idx="563">
                  <c:v>2750.248</c:v>
                </c:pt>
                <c:pt idx="564">
                  <c:v>2753.7429999999999</c:v>
                </c:pt>
                <c:pt idx="565">
                  <c:v>2757.2359999999999</c:v>
                </c:pt>
                <c:pt idx="566">
                  <c:v>2760.7249999999999</c:v>
                </c:pt>
                <c:pt idx="567">
                  <c:v>2764.2109999999998</c:v>
                </c:pt>
                <c:pt idx="568">
                  <c:v>2767.6950000000002</c:v>
                </c:pt>
                <c:pt idx="569">
                  <c:v>2771.1750000000002</c:v>
                </c:pt>
                <c:pt idx="570">
                  <c:v>2774.652</c:v>
                </c:pt>
                <c:pt idx="571">
                  <c:v>2778.127</c:v>
                </c:pt>
                <c:pt idx="572">
                  <c:v>2781.598</c:v>
                </c:pt>
                <c:pt idx="573">
                  <c:v>2785.067</c:v>
                </c:pt>
                <c:pt idx="574">
                  <c:v>2788.5320000000002</c:v>
                </c:pt>
                <c:pt idx="575">
                  <c:v>2791.9949999999999</c:v>
                </c:pt>
                <c:pt idx="576">
                  <c:v>2795.4549999999999</c:v>
                </c:pt>
                <c:pt idx="577">
                  <c:v>2798.9110000000001</c:v>
                </c:pt>
                <c:pt idx="578">
                  <c:v>2802.3649999999998</c:v>
                </c:pt>
                <c:pt idx="579">
                  <c:v>2805.8159999999998</c:v>
                </c:pt>
                <c:pt idx="580">
                  <c:v>2809.2640000000001</c:v>
                </c:pt>
                <c:pt idx="581">
                  <c:v>2812.7089999999998</c:v>
                </c:pt>
                <c:pt idx="582">
                  <c:v>2816.1509999999998</c:v>
                </c:pt>
                <c:pt idx="583">
                  <c:v>2819.59</c:v>
                </c:pt>
                <c:pt idx="584">
                  <c:v>2823.0259999999998</c:v>
                </c:pt>
                <c:pt idx="585">
                  <c:v>2826.46</c:v>
                </c:pt>
                <c:pt idx="586">
                  <c:v>2829.89</c:v>
                </c:pt>
                <c:pt idx="587">
                  <c:v>2833.3180000000002</c:v>
                </c:pt>
                <c:pt idx="588">
                  <c:v>2836.7420000000002</c:v>
                </c:pt>
                <c:pt idx="589">
                  <c:v>2840.1640000000002</c:v>
                </c:pt>
                <c:pt idx="590">
                  <c:v>2843.5830000000001</c:v>
                </c:pt>
                <c:pt idx="591">
                  <c:v>2846.9989999999998</c:v>
                </c:pt>
                <c:pt idx="592">
                  <c:v>2850.4119999999998</c:v>
                </c:pt>
                <c:pt idx="593">
                  <c:v>2853.8220000000001</c:v>
                </c:pt>
                <c:pt idx="594">
                  <c:v>2857.2289999999998</c:v>
                </c:pt>
                <c:pt idx="595">
                  <c:v>2860.634</c:v>
                </c:pt>
                <c:pt idx="596">
                  <c:v>2864.0349999999999</c:v>
                </c:pt>
                <c:pt idx="597">
                  <c:v>2867.4340000000002</c:v>
                </c:pt>
                <c:pt idx="598">
                  <c:v>2870.83</c:v>
                </c:pt>
                <c:pt idx="599">
                  <c:v>2874.223</c:v>
                </c:pt>
                <c:pt idx="600">
                  <c:v>2877.6129999999998</c:v>
                </c:pt>
                <c:pt idx="601">
                  <c:v>2881</c:v>
                </c:pt>
                <c:pt idx="602">
                  <c:v>2884.3850000000002</c:v>
                </c:pt>
                <c:pt idx="603">
                  <c:v>2887.7660000000001</c:v>
                </c:pt>
                <c:pt idx="604">
                  <c:v>2891.145</c:v>
                </c:pt>
                <c:pt idx="605">
                  <c:v>2894.5210000000002</c:v>
                </c:pt>
                <c:pt idx="606">
                  <c:v>2897.8939999999998</c:v>
                </c:pt>
                <c:pt idx="607">
                  <c:v>2901.2640000000001</c:v>
                </c:pt>
                <c:pt idx="608">
                  <c:v>2904.6309999999999</c:v>
                </c:pt>
                <c:pt idx="609">
                  <c:v>2907.9960000000001</c:v>
                </c:pt>
                <c:pt idx="610">
                  <c:v>2911.3580000000002</c:v>
                </c:pt>
                <c:pt idx="611">
                  <c:v>2914.7170000000001</c:v>
                </c:pt>
                <c:pt idx="612">
                  <c:v>2918.0729999999999</c:v>
                </c:pt>
                <c:pt idx="613">
                  <c:v>2921.4259999999999</c:v>
                </c:pt>
                <c:pt idx="614">
                  <c:v>2924.777</c:v>
                </c:pt>
                <c:pt idx="615">
                  <c:v>2928.1239999999998</c:v>
                </c:pt>
                <c:pt idx="616">
                  <c:v>2931.4690000000001</c:v>
                </c:pt>
                <c:pt idx="617">
                  <c:v>2934.8110000000001</c:v>
                </c:pt>
                <c:pt idx="618">
                  <c:v>2938.15</c:v>
                </c:pt>
                <c:pt idx="619">
                  <c:v>2941.4870000000001</c:v>
                </c:pt>
                <c:pt idx="620">
                  <c:v>2944.8209999999999</c:v>
                </c:pt>
                <c:pt idx="621">
                  <c:v>2948.152</c:v>
                </c:pt>
                <c:pt idx="622">
                  <c:v>2951.48</c:v>
                </c:pt>
                <c:pt idx="623">
                  <c:v>2954.8049999999998</c:v>
                </c:pt>
                <c:pt idx="624">
                  <c:v>2958.1280000000002</c:v>
                </c:pt>
                <c:pt idx="625">
                  <c:v>2961.4470000000001</c:v>
                </c:pt>
                <c:pt idx="626">
                  <c:v>2964.7649999999999</c:v>
                </c:pt>
                <c:pt idx="627">
                  <c:v>2968.0790000000002</c:v>
                </c:pt>
                <c:pt idx="628">
                  <c:v>2971.39</c:v>
                </c:pt>
                <c:pt idx="629">
                  <c:v>2974.6990000000001</c:v>
                </c:pt>
                <c:pt idx="630">
                  <c:v>2978.0050000000001</c:v>
                </c:pt>
                <c:pt idx="631">
                  <c:v>2981.308</c:v>
                </c:pt>
                <c:pt idx="632">
                  <c:v>2984.6089999999999</c:v>
                </c:pt>
                <c:pt idx="633">
                  <c:v>2987.9070000000002</c:v>
                </c:pt>
                <c:pt idx="634">
                  <c:v>2991.2020000000002</c:v>
                </c:pt>
                <c:pt idx="635">
                  <c:v>2994.4940000000001</c:v>
                </c:pt>
                <c:pt idx="636">
                  <c:v>2997.7840000000001</c:v>
                </c:pt>
                <c:pt idx="637">
                  <c:v>3001.07</c:v>
                </c:pt>
                <c:pt idx="638">
                  <c:v>3004.355</c:v>
                </c:pt>
                <c:pt idx="639">
                  <c:v>3007.636</c:v>
                </c:pt>
                <c:pt idx="640">
                  <c:v>3010.915</c:v>
                </c:pt>
                <c:pt idx="641">
                  <c:v>3014.1909999999998</c:v>
                </c:pt>
                <c:pt idx="642">
                  <c:v>3017.4639999999999</c:v>
                </c:pt>
                <c:pt idx="643">
                  <c:v>3020.7339999999999</c:v>
                </c:pt>
                <c:pt idx="644">
                  <c:v>3024.002</c:v>
                </c:pt>
                <c:pt idx="645">
                  <c:v>3027.2669999999998</c:v>
                </c:pt>
                <c:pt idx="646">
                  <c:v>3030.53</c:v>
                </c:pt>
                <c:pt idx="647">
                  <c:v>3033.7890000000002</c:v>
                </c:pt>
                <c:pt idx="648">
                  <c:v>3037.0459999999998</c:v>
                </c:pt>
                <c:pt idx="649">
                  <c:v>3040.3009999999999</c:v>
                </c:pt>
                <c:pt idx="650">
                  <c:v>3043.5520000000001</c:v>
                </c:pt>
                <c:pt idx="651">
                  <c:v>3046.8009999999999</c:v>
                </c:pt>
                <c:pt idx="652">
                  <c:v>3050.0479999999998</c:v>
                </c:pt>
                <c:pt idx="653">
                  <c:v>3053.2910000000002</c:v>
                </c:pt>
                <c:pt idx="654">
                  <c:v>3056.5320000000002</c:v>
                </c:pt>
                <c:pt idx="655">
                  <c:v>3059.7710000000002</c:v>
                </c:pt>
                <c:pt idx="656">
                  <c:v>3063.0059999999999</c:v>
                </c:pt>
                <c:pt idx="657">
                  <c:v>3066.239</c:v>
                </c:pt>
                <c:pt idx="658">
                  <c:v>3069.4690000000001</c:v>
                </c:pt>
                <c:pt idx="659">
                  <c:v>3072.6970000000001</c:v>
                </c:pt>
                <c:pt idx="660">
                  <c:v>3075.922</c:v>
                </c:pt>
                <c:pt idx="661">
                  <c:v>3079.1439999999998</c:v>
                </c:pt>
                <c:pt idx="662">
                  <c:v>3082.364</c:v>
                </c:pt>
                <c:pt idx="663">
                  <c:v>3085.5810000000001</c:v>
                </c:pt>
                <c:pt idx="664">
                  <c:v>3088.7950000000001</c:v>
                </c:pt>
                <c:pt idx="665">
                  <c:v>3092.0070000000001</c:v>
                </c:pt>
                <c:pt idx="666">
                  <c:v>3095.2159999999999</c:v>
                </c:pt>
                <c:pt idx="667">
                  <c:v>3098.4229999999998</c:v>
                </c:pt>
                <c:pt idx="668">
                  <c:v>3101.627</c:v>
                </c:pt>
                <c:pt idx="669">
                  <c:v>3104.828</c:v>
                </c:pt>
                <c:pt idx="670">
                  <c:v>3108.0259999999998</c:v>
                </c:pt>
                <c:pt idx="671">
                  <c:v>3111.2220000000002</c:v>
                </c:pt>
                <c:pt idx="672">
                  <c:v>3114.4160000000002</c:v>
                </c:pt>
                <c:pt idx="673">
                  <c:v>3117.607</c:v>
                </c:pt>
                <c:pt idx="674">
                  <c:v>3120.7950000000001</c:v>
                </c:pt>
                <c:pt idx="675">
                  <c:v>3123.98</c:v>
                </c:pt>
                <c:pt idx="676">
                  <c:v>3127.163</c:v>
                </c:pt>
                <c:pt idx="677">
                  <c:v>3130.3440000000001</c:v>
                </c:pt>
                <c:pt idx="678">
                  <c:v>3133.5210000000002</c:v>
                </c:pt>
                <c:pt idx="679">
                  <c:v>3136.6959999999999</c:v>
                </c:pt>
                <c:pt idx="680">
                  <c:v>3139.8690000000001</c:v>
                </c:pt>
                <c:pt idx="681">
                  <c:v>3143.0390000000002</c:v>
                </c:pt>
                <c:pt idx="682">
                  <c:v>3146.2060000000001</c:v>
                </c:pt>
                <c:pt idx="683">
                  <c:v>3149.3710000000001</c:v>
                </c:pt>
                <c:pt idx="684">
                  <c:v>3152.5329999999999</c:v>
                </c:pt>
                <c:pt idx="685">
                  <c:v>3155.6930000000002</c:v>
                </c:pt>
                <c:pt idx="686">
                  <c:v>3158.85</c:v>
                </c:pt>
                <c:pt idx="687">
                  <c:v>3162.0050000000001</c:v>
                </c:pt>
                <c:pt idx="688">
                  <c:v>3165.1570000000002</c:v>
                </c:pt>
                <c:pt idx="689">
                  <c:v>3168.306</c:v>
                </c:pt>
                <c:pt idx="690">
                  <c:v>3171.453</c:v>
                </c:pt>
                <c:pt idx="691">
                  <c:v>3174.5970000000002</c:v>
                </c:pt>
                <c:pt idx="692">
                  <c:v>3177.739</c:v>
                </c:pt>
                <c:pt idx="693">
                  <c:v>3180.8780000000002</c:v>
                </c:pt>
                <c:pt idx="694">
                  <c:v>3184.0140000000001</c:v>
                </c:pt>
                <c:pt idx="695">
                  <c:v>3187.1489999999999</c:v>
                </c:pt>
                <c:pt idx="696">
                  <c:v>3190.28</c:v>
                </c:pt>
                <c:pt idx="697">
                  <c:v>3193.4090000000001</c:v>
                </c:pt>
                <c:pt idx="698">
                  <c:v>3196.5360000000001</c:v>
                </c:pt>
                <c:pt idx="699">
                  <c:v>3199.6590000000001</c:v>
                </c:pt>
                <c:pt idx="700">
                  <c:v>3202.7809999999999</c:v>
                </c:pt>
                <c:pt idx="701">
                  <c:v>3205.9</c:v>
                </c:pt>
                <c:pt idx="702">
                  <c:v>3209.0160000000001</c:v>
                </c:pt>
                <c:pt idx="703">
                  <c:v>3212.13</c:v>
                </c:pt>
                <c:pt idx="704">
                  <c:v>3215.241</c:v>
                </c:pt>
                <c:pt idx="705">
                  <c:v>3218.35</c:v>
                </c:pt>
                <c:pt idx="706">
                  <c:v>3221.4560000000001</c:v>
                </c:pt>
                <c:pt idx="707">
                  <c:v>3224.56</c:v>
                </c:pt>
                <c:pt idx="708">
                  <c:v>3227.6610000000001</c:v>
                </c:pt>
                <c:pt idx="709">
                  <c:v>3230.76</c:v>
                </c:pt>
                <c:pt idx="710">
                  <c:v>3233.8560000000002</c:v>
                </c:pt>
                <c:pt idx="711">
                  <c:v>3236.95</c:v>
                </c:pt>
                <c:pt idx="712">
                  <c:v>3240.0410000000002</c:v>
                </c:pt>
                <c:pt idx="713">
                  <c:v>3243.13</c:v>
                </c:pt>
                <c:pt idx="714">
                  <c:v>3246.2159999999999</c:v>
                </c:pt>
                <c:pt idx="715">
                  <c:v>3249.3</c:v>
                </c:pt>
                <c:pt idx="716">
                  <c:v>3252.3820000000001</c:v>
                </c:pt>
                <c:pt idx="717">
                  <c:v>3255.46</c:v>
                </c:pt>
                <c:pt idx="718">
                  <c:v>3258.5369999999998</c:v>
                </c:pt>
                <c:pt idx="719">
                  <c:v>3261.6109999999999</c:v>
                </c:pt>
                <c:pt idx="720">
                  <c:v>3264.6819999999998</c:v>
                </c:pt>
                <c:pt idx="721">
                  <c:v>3267.7510000000002</c:v>
                </c:pt>
                <c:pt idx="722">
                  <c:v>3270.8180000000002</c:v>
                </c:pt>
                <c:pt idx="723">
                  <c:v>3273.8820000000001</c:v>
                </c:pt>
                <c:pt idx="724">
                  <c:v>3276.9430000000002</c:v>
                </c:pt>
                <c:pt idx="725">
                  <c:v>3280.002</c:v>
                </c:pt>
                <c:pt idx="726">
                  <c:v>3283.0590000000002</c:v>
                </c:pt>
                <c:pt idx="727">
                  <c:v>3286.1129999999998</c:v>
                </c:pt>
                <c:pt idx="728">
                  <c:v>3289.165</c:v>
                </c:pt>
                <c:pt idx="729">
                  <c:v>3292.2139999999999</c:v>
                </c:pt>
                <c:pt idx="730">
                  <c:v>3295.261</c:v>
                </c:pt>
                <c:pt idx="731">
                  <c:v>3298.306</c:v>
                </c:pt>
                <c:pt idx="732">
                  <c:v>3301.348</c:v>
                </c:pt>
                <c:pt idx="733">
                  <c:v>3304.3870000000002</c:v>
                </c:pt>
                <c:pt idx="734">
                  <c:v>3307.4250000000002</c:v>
                </c:pt>
                <c:pt idx="735">
                  <c:v>3310.4589999999998</c:v>
                </c:pt>
                <c:pt idx="736">
                  <c:v>3313.4920000000002</c:v>
                </c:pt>
                <c:pt idx="737">
                  <c:v>3316.5210000000002</c:v>
                </c:pt>
                <c:pt idx="738">
                  <c:v>3319.549</c:v>
                </c:pt>
                <c:pt idx="739">
                  <c:v>3322.5740000000001</c:v>
                </c:pt>
                <c:pt idx="740">
                  <c:v>3325.5970000000002</c:v>
                </c:pt>
                <c:pt idx="741">
                  <c:v>3328.6170000000002</c:v>
                </c:pt>
                <c:pt idx="742">
                  <c:v>3331.6350000000002</c:v>
                </c:pt>
                <c:pt idx="743">
                  <c:v>3334.65</c:v>
                </c:pt>
                <c:pt idx="744">
                  <c:v>3337.663</c:v>
                </c:pt>
                <c:pt idx="745">
                  <c:v>3340.674</c:v>
                </c:pt>
                <c:pt idx="746">
                  <c:v>3343.6819999999998</c:v>
                </c:pt>
                <c:pt idx="747">
                  <c:v>3346.6880000000001</c:v>
                </c:pt>
                <c:pt idx="748">
                  <c:v>3349.6909999999998</c:v>
                </c:pt>
                <c:pt idx="749">
                  <c:v>3352.692</c:v>
                </c:pt>
                <c:pt idx="750">
                  <c:v>3355.6909999999998</c:v>
                </c:pt>
                <c:pt idx="751">
                  <c:v>3358.6869999999999</c:v>
                </c:pt>
                <c:pt idx="752">
                  <c:v>3361.681</c:v>
                </c:pt>
                <c:pt idx="753">
                  <c:v>3364.6729999999998</c:v>
                </c:pt>
                <c:pt idx="754">
                  <c:v>3367.6619999999998</c:v>
                </c:pt>
                <c:pt idx="755">
                  <c:v>3370.6489999999999</c:v>
                </c:pt>
                <c:pt idx="756">
                  <c:v>3373.6329999999998</c:v>
                </c:pt>
                <c:pt idx="757">
                  <c:v>3376.6149999999998</c:v>
                </c:pt>
                <c:pt idx="758">
                  <c:v>3379.5949999999998</c:v>
                </c:pt>
                <c:pt idx="759">
                  <c:v>3382.5720000000001</c:v>
                </c:pt>
                <c:pt idx="760">
                  <c:v>3385.547</c:v>
                </c:pt>
                <c:pt idx="761">
                  <c:v>3388.52</c:v>
                </c:pt>
                <c:pt idx="762">
                  <c:v>3391.49</c:v>
                </c:pt>
                <c:pt idx="763">
                  <c:v>3394.4580000000001</c:v>
                </c:pt>
                <c:pt idx="764">
                  <c:v>3397.424</c:v>
                </c:pt>
                <c:pt idx="765">
                  <c:v>3400.3870000000002</c:v>
                </c:pt>
                <c:pt idx="766">
                  <c:v>3403.348</c:v>
                </c:pt>
                <c:pt idx="767">
                  <c:v>3406.3069999999998</c:v>
                </c:pt>
                <c:pt idx="768">
                  <c:v>3409.2629999999999</c:v>
                </c:pt>
                <c:pt idx="769">
                  <c:v>3412.2170000000001</c:v>
                </c:pt>
                <c:pt idx="770">
                  <c:v>3415.1680000000001</c:v>
                </c:pt>
                <c:pt idx="771">
                  <c:v>3418.1179999999999</c:v>
                </c:pt>
                <c:pt idx="772">
                  <c:v>3421.0650000000001</c:v>
                </c:pt>
                <c:pt idx="773">
                  <c:v>3424.009</c:v>
                </c:pt>
                <c:pt idx="774">
                  <c:v>3426.951</c:v>
                </c:pt>
                <c:pt idx="775">
                  <c:v>3429.8910000000001</c:v>
                </c:pt>
                <c:pt idx="776">
                  <c:v>3432.8290000000002</c:v>
                </c:pt>
                <c:pt idx="777">
                  <c:v>3435.7640000000001</c:v>
                </c:pt>
                <c:pt idx="778">
                  <c:v>3438.6970000000001</c:v>
                </c:pt>
                <c:pt idx="779">
                  <c:v>3441.6280000000002</c:v>
                </c:pt>
                <c:pt idx="780">
                  <c:v>3444.5569999999998</c:v>
                </c:pt>
                <c:pt idx="781">
                  <c:v>3447.4830000000002</c:v>
                </c:pt>
                <c:pt idx="782">
                  <c:v>3450.4070000000002</c:v>
                </c:pt>
                <c:pt idx="783">
                  <c:v>3453.328</c:v>
                </c:pt>
                <c:pt idx="784">
                  <c:v>3456.2469999999998</c:v>
                </c:pt>
                <c:pt idx="785">
                  <c:v>3459.1640000000002</c:v>
                </c:pt>
                <c:pt idx="786">
                  <c:v>3462.0790000000002</c:v>
                </c:pt>
                <c:pt idx="787">
                  <c:v>3464.991</c:v>
                </c:pt>
                <c:pt idx="788">
                  <c:v>3467.902</c:v>
                </c:pt>
                <c:pt idx="789">
                  <c:v>3470.8090000000002</c:v>
                </c:pt>
                <c:pt idx="790">
                  <c:v>3473.7150000000001</c:v>
                </c:pt>
                <c:pt idx="791">
                  <c:v>3476.6179999999999</c:v>
                </c:pt>
                <c:pt idx="792">
                  <c:v>3479.5189999999998</c:v>
                </c:pt>
                <c:pt idx="793">
                  <c:v>3482.4180000000001</c:v>
                </c:pt>
                <c:pt idx="794">
                  <c:v>3485.3150000000001</c:v>
                </c:pt>
                <c:pt idx="795">
                  <c:v>3488.2089999999998</c:v>
                </c:pt>
                <c:pt idx="796">
                  <c:v>3491.1010000000001</c:v>
                </c:pt>
                <c:pt idx="797">
                  <c:v>3493.99</c:v>
                </c:pt>
                <c:pt idx="798">
                  <c:v>3496.8780000000002</c:v>
                </c:pt>
                <c:pt idx="799">
                  <c:v>3499.7629999999999</c:v>
                </c:pt>
                <c:pt idx="800">
                  <c:v>3502.6460000000002</c:v>
                </c:pt>
                <c:pt idx="801">
                  <c:v>3505.527</c:v>
                </c:pt>
                <c:pt idx="802">
                  <c:v>3508.4050000000002</c:v>
                </c:pt>
                <c:pt idx="803">
                  <c:v>3511.2809999999999</c:v>
                </c:pt>
                <c:pt idx="804">
                  <c:v>3514.1550000000002</c:v>
                </c:pt>
                <c:pt idx="805">
                  <c:v>3517.027</c:v>
                </c:pt>
                <c:pt idx="806">
                  <c:v>3519.8969999999999</c:v>
                </c:pt>
                <c:pt idx="807">
                  <c:v>3522.7640000000001</c:v>
                </c:pt>
                <c:pt idx="808">
                  <c:v>3525.6289999999999</c:v>
                </c:pt>
                <c:pt idx="809">
                  <c:v>3528.4920000000002</c:v>
                </c:pt>
                <c:pt idx="810">
                  <c:v>3531.3519999999999</c:v>
                </c:pt>
                <c:pt idx="811">
                  <c:v>3534.2109999999998</c:v>
                </c:pt>
                <c:pt idx="812">
                  <c:v>3537.067</c:v>
                </c:pt>
                <c:pt idx="813">
                  <c:v>3539.9209999999998</c:v>
                </c:pt>
                <c:pt idx="814">
                  <c:v>3542.7730000000001</c:v>
                </c:pt>
                <c:pt idx="815">
                  <c:v>3545.6219999999998</c:v>
                </c:pt>
                <c:pt idx="816">
                  <c:v>3548.4690000000001</c:v>
                </c:pt>
                <c:pt idx="817">
                  <c:v>3551.3150000000001</c:v>
                </c:pt>
                <c:pt idx="818">
                  <c:v>3554.1570000000002</c:v>
                </c:pt>
                <c:pt idx="819">
                  <c:v>3556.998</c:v>
                </c:pt>
                <c:pt idx="820">
                  <c:v>3559.837</c:v>
                </c:pt>
                <c:pt idx="821">
                  <c:v>3562.6729999999998</c:v>
                </c:pt>
                <c:pt idx="822">
                  <c:v>3565.5070000000001</c:v>
                </c:pt>
                <c:pt idx="823">
                  <c:v>3568.3389999999999</c:v>
                </c:pt>
                <c:pt idx="824">
                  <c:v>3571.1689999999999</c:v>
                </c:pt>
                <c:pt idx="825">
                  <c:v>3573.9960000000001</c:v>
                </c:pt>
                <c:pt idx="826">
                  <c:v>3576.8220000000001</c:v>
                </c:pt>
                <c:pt idx="827">
                  <c:v>3579.645</c:v>
                </c:pt>
                <c:pt idx="828">
                  <c:v>3582.4659999999999</c:v>
                </c:pt>
                <c:pt idx="829">
                  <c:v>3585.2849999999999</c:v>
                </c:pt>
                <c:pt idx="830">
                  <c:v>3588.1010000000001</c:v>
                </c:pt>
                <c:pt idx="831">
                  <c:v>3590.9160000000002</c:v>
                </c:pt>
                <c:pt idx="832">
                  <c:v>3593.7280000000001</c:v>
                </c:pt>
                <c:pt idx="833">
                  <c:v>3596.538</c:v>
                </c:pt>
                <c:pt idx="834">
                  <c:v>3599.346</c:v>
                </c:pt>
                <c:pt idx="835">
                  <c:v>3602.152</c:v>
                </c:pt>
                <c:pt idx="836">
                  <c:v>3604.9560000000001</c:v>
                </c:pt>
                <c:pt idx="837">
                  <c:v>3607.7570000000001</c:v>
                </c:pt>
                <c:pt idx="838">
                  <c:v>3610.556</c:v>
                </c:pt>
                <c:pt idx="839">
                  <c:v>3613.3539999999998</c:v>
                </c:pt>
                <c:pt idx="840">
                  <c:v>3616.1489999999999</c:v>
                </c:pt>
                <c:pt idx="841">
                  <c:v>3618.942</c:v>
                </c:pt>
                <c:pt idx="842">
                  <c:v>3621.732</c:v>
                </c:pt>
                <c:pt idx="843">
                  <c:v>3624.5210000000002</c:v>
                </c:pt>
                <c:pt idx="844">
                  <c:v>3627.3069999999998</c:v>
                </c:pt>
                <c:pt idx="845">
                  <c:v>3630.0920000000001</c:v>
                </c:pt>
                <c:pt idx="846">
                  <c:v>3632.8739999999998</c:v>
                </c:pt>
                <c:pt idx="847">
                  <c:v>3635.654</c:v>
                </c:pt>
                <c:pt idx="848">
                  <c:v>3638.4319999999998</c:v>
                </c:pt>
                <c:pt idx="849">
                  <c:v>3641.2080000000001</c:v>
                </c:pt>
                <c:pt idx="850">
                  <c:v>3643.982</c:v>
                </c:pt>
                <c:pt idx="851">
                  <c:v>3646.7530000000002</c:v>
                </c:pt>
                <c:pt idx="852">
                  <c:v>3649.5230000000001</c:v>
                </c:pt>
                <c:pt idx="853">
                  <c:v>3652.29</c:v>
                </c:pt>
                <c:pt idx="854">
                  <c:v>3655.0549999999998</c:v>
                </c:pt>
                <c:pt idx="855">
                  <c:v>3657.8180000000002</c:v>
                </c:pt>
                <c:pt idx="856">
                  <c:v>3660.5790000000002</c:v>
                </c:pt>
                <c:pt idx="857">
                  <c:v>3663.3380000000002</c:v>
                </c:pt>
                <c:pt idx="858">
                  <c:v>3666.0949999999998</c:v>
                </c:pt>
                <c:pt idx="859">
                  <c:v>3668.8490000000002</c:v>
                </c:pt>
                <c:pt idx="860">
                  <c:v>3671.6019999999999</c:v>
                </c:pt>
                <c:pt idx="861">
                  <c:v>3674.3519999999999</c:v>
                </c:pt>
                <c:pt idx="862">
                  <c:v>3677.1010000000001</c:v>
                </c:pt>
                <c:pt idx="863">
                  <c:v>3679.8470000000002</c:v>
                </c:pt>
                <c:pt idx="864">
                  <c:v>3682.5909999999999</c:v>
                </c:pt>
                <c:pt idx="865">
                  <c:v>3685.3330000000001</c:v>
                </c:pt>
                <c:pt idx="866">
                  <c:v>3688.0729999999999</c:v>
                </c:pt>
                <c:pt idx="867">
                  <c:v>3690.8110000000001</c:v>
                </c:pt>
                <c:pt idx="868">
                  <c:v>3693.547</c:v>
                </c:pt>
                <c:pt idx="869">
                  <c:v>3696.2809999999999</c:v>
                </c:pt>
                <c:pt idx="870">
                  <c:v>3699.0129999999999</c:v>
                </c:pt>
                <c:pt idx="871">
                  <c:v>3701.7420000000002</c:v>
                </c:pt>
                <c:pt idx="872">
                  <c:v>3704.47</c:v>
                </c:pt>
                <c:pt idx="873">
                  <c:v>3707.1950000000002</c:v>
                </c:pt>
                <c:pt idx="874">
                  <c:v>3709.9189999999999</c:v>
                </c:pt>
                <c:pt idx="875">
                  <c:v>3712.64</c:v>
                </c:pt>
                <c:pt idx="876">
                  <c:v>3715.3589999999999</c:v>
                </c:pt>
                <c:pt idx="877">
                  <c:v>3718.076</c:v>
                </c:pt>
                <c:pt idx="878">
                  <c:v>3720.7919999999999</c:v>
                </c:pt>
                <c:pt idx="879">
                  <c:v>3723.5050000000001</c:v>
                </c:pt>
                <c:pt idx="880">
                  <c:v>3726.2159999999999</c:v>
                </c:pt>
                <c:pt idx="881">
                  <c:v>3728.9250000000002</c:v>
                </c:pt>
                <c:pt idx="882">
                  <c:v>3731.6320000000001</c:v>
                </c:pt>
                <c:pt idx="883">
                  <c:v>3734.3359999999998</c:v>
                </c:pt>
                <c:pt idx="884">
                  <c:v>3737.0390000000002</c:v>
                </c:pt>
                <c:pt idx="885">
                  <c:v>3739.74</c:v>
                </c:pt>
                <c:pt idx="886">
                  <c:v>3742.4389999999999</c:v>
                </c:pt>
                <c:pt idx="887">
                  <c:v>3745.136</c:v>
                </c:pt>
                <c:pt idx="888">
                  <c:v>3747.83</c:v>
                </c:pt>
                <c:pt idx="889">
                  <c:v>3750.5230000000001</c:v>
                </c:pt>
                <c:pt idx="890">
                  <c:v>3753.2130000000002</c:v>
                </c:pt>
                <c:pt idx="891">
                  <c:v>3755.902</c:v>
                </c:pt>
                <c:pt idx="892">
                  <c:v>3758.5889999999999</c:v>
                </c:pt>
                <c:pt idx="893">
                  <c:v>3761.2730000000001</c:v>
                </c:pt>
                <c:pt idx="894">
                  <c:v>3763.9560000000001</c:v>
                </c:pt>
                <c:pt idx="895">
                  <c:v>3766.636</c:v>
                </c:pt>
                <c:pt idx="896">
                  <c:v>3769.3150000000001</c:v>
                </c:pt>
                <c:pt idx="897">
                  <c:v>3771.991</c:v>
                </c:pt>
                <c:pt idx="898">
                  <c:v>3774.665</c:v>
                </c:pt>
                <c:pt idx="899">
                  <c:v>3777.3380000000002</c:v>
                </c:pt>
                <c:pt idx="900">
                  <c:v>3780.0079999999998</c:v>
                </c:pt>
                <c:pt idx="901">
                  <c:v>3782.6770000000001</c:v>
                </c:pt>
                <c:pt idx="902">
                  <c:v>3785.3429999999998</c:v>
                </c:pt>
                <c:pt idx="903">
                  <c:v>3788.0070000000001</c:v>
                </c:pt>
                <c:pt idx="904">
                  <c:v>3790.67</c:v>
                </c:pt>
                <c:pt idx="905">
                  <c:v>3793.33</c:v>
                </c:pt>
                <c:pt idx="906">
                  <c:v>3795.989</c:v>
                </c:pt>
                <c:pt idx="907">
                  <c:v>3798.645</c:v>
                </c:pt>
                <c:pt idx="908">
                  <c:v>3801.299</c:v>
                </c:pt>
                <c:pt idx="909">
                  <c:v>3803.9520000000002</c:v>
                </c:pt>
                <c:pt idx="910">
                  <c:v>3806.6019999999999</c:v>
                </c:pt>
                <c:pt idx="911">
                  <c:v>3809.2510000000002</c:v>
                </c:pt>
                <c:pt idx="912">
                  <c:v>3811.8969999999999</c:v>
                </c:pt>
                <c:pt idx="913">
                  <c:v>3814.5419999999999</c:v>
                </c:pt>
                <c:pt idx="914">
                  <c:v>3817.1840000000002</c:v>
                </c:pt>
                <c:pt idx="915">
                  <c:v>3819.8249999999998</c:v>
                </c:pt>
                <c:pt idx="916">
                  <c:v>3822.4630000000002</c:v>
                </c:pt>
                <c:pt idx="917">
                  <c:v>3825.1</c:v>
                </c:pt>
                <c:pt idx="918">
                  <c:v>3827.7350000000001</c:v>
                </c:pt>
                <c:pt idx="919">
                  <c:v>3830.3670000000002</c:v>
                </c:pt>
                <c:pt idx="920">
                  <c:v>3832.998</c:v>
                </c:pt>
                <c:pt idx="921">
                  <c:v>3835.627</c:v>
                </c:pt>
                <c:pt idx="922">
                  <c:v>3838.2530000000002</c:v>
                </c:pt>
                <c:pt idx="923">
                  <c:v>3840.8780000000002</c:v>
                </c:pt>
                <c:pt idx="924">
                  <c:v>3843.5010000000002</c:v>
                </c:pt>
                <c:pt idx="925">
                  <c:v>3846.1219999999998</c:v>
                </c:pt>
                <c:pt idx="926">
                  <c:v>3848.741</c:v>
                </c:pt>
                <c:pt idx="927">
                  <c:v>3851.3580000000002</c:v>
                </c:pt>
                <c:pt idx="928">
                  <c:v>3853.973</c:v>
                </c:pt>
                <c:pt idx="929">
                  <c:v>3856.5859999999998</c:v>
                </c:pt>
                <c:pt idx="930">
                  <c:v>3859.1970000000001</c:v>
                </c:pt>
                <c:pt idx="931">
                  <c:v>3861.806</c:v>
                </c:pt>
                <c:pt idx="932">
                  <c:v>3864.4140000000002</c:v>
                </c:pt>
                <c:pt idx="933">
                  <c:v>3867.0189999999998</c:v>
                </c:pt>
                <c:pt idx="934">
                  <c:v>3869.6219999999998</c:v>
                </c:pt>
                <c:pt idx="935">
                  <c:v>3872.2240000000002</c:v>
                </c:pt>
                <c:pt idx="936">
                  <c:v>3874.8229999999999</c:v>
                </c:pt>
                <c:pt idx="937">
                  <c:v>3877.4209999999998</c:v>
                </c:pt>
                <c:pt idx="938">
                  <c:v>3880.0160000000001</c:v>
                </c:pt>
                <c:pt idx="939">
                  <c:v>3882.61</c:v>
                </c:pt>
                <c:pt idx="940">
                  <c:v>3885.2020000000002</c:v>
                </c:pt>
                <c:pt idx="941">
                  <c:v>3887.7919999999999</c:v>
                </c:pt>
                <c:pt idx="942">
                  <c:v>3890.38</c:v>
                </c:pt>
                <c:pt idx="943">
                  <c:v>3892.9659999999999</c:v>
                </c:pt>
                <c:pt idx="944">
                  <c:v>3895.55</c:v>
                </c:pt>
                <c:pt idx="945">
                  <c:v>3898.1320000000001</c:v>
                </c:pt>
                <c:pt idx="946">
                  <c:v>3900.7130000000002</c:v>
                </c:pt>
                <c:pt idx="947">
                  <c:v>3903.2910000000002</c:v>
                </c:pt>
                <c:pt idx="948">
                  <c:v>3905.8679999999999</c:v>
                </c:pt>
                <c:pt idx="949">
                  <c:v>3908.442</c:v>
                </c:pt>
                <c:pt idx="950">
                  <c:v>3911.0149999999999</c:v>
                </c:pt>
                <c:pt idx="951">
                  <c:v>3913.5859999999998</c:v>
                </c:pt>
                <c:pt idx="952">
                  <c:v>3916.1550000000002</c:v>
                </c:pt>
                <c:pt idx="953">
                  <c:v>3918.7220000000002</c:v>
                </c:pt>
                <c:pt idx="954">
                  <c:v>3921.2869999999998</c:v>
                </c:pt>
                <c:pt idx="955">
                  <c:v>3923.85</c:v>
                </c:pt>
                <c:pt idx="956">
                  <c:v>3926.4110000000001</c:v>
                </c:pt>
                <c:pt idx="957">
                  <c:v>3928.971</c:v>
                </c:pt>
                <c:pt idx="958">
                  <c:v>3931.5279999999998</c:v>
                </c:pt>
                <c:pt idx="959">
                  <c:v>3934.0839999999998</c:v>
                </c:pt>
                <c:pt idx="960">
                  <c:v>3936.6379999999999</c:v>
                </c:pt>
                <c:pt idx="961">
                  <c:v>3939.19</c:v>
                </c:pt>
                <c:pt idx="962">
                  <c:v>3941.74</c:v>
                </c:pt>
                <c:pt idx="963">
                  <c:v>3944.288</c:v>
                </c:pt>
                <c:pt idx="964">
                  <c:v>3946.8339999999998</c:v>
                </c:pt>
                <c:pt idx="965">
                  <c:v>3949.3780000000002</c:v>
                </c:pt>
                <c:pt idx="966">
                  <c:v>3951.9209999999998</c:v>
                </c:pt>
                <c:pt idx="967">
                  <c:v>3954.462</c:v>
                </c:pt>
                <c:pt idx="968">
                  <c:v>3957</c:v>
                </c:pt>
                <c:pt idx="969">
                  <c:v>3959.5369999999998</c:v>
                </c:pt>
                <c:pt idx="970">
                  <c:v>3962.0720000000001</c:v>
                </c:pt>
                <c:pt idx="971">
                  <c:v>3964.6060000000002</c:v>
                </c:pt>
                <c:pt idx="972">
                  <c:v>3967.1370000000002</c:v>
                </c:pt>
                <c:pt idx="973">
                  <c:v>3969.6669999999999</c:v>
                </c:pt>
                <c:pt idx="974">
                  <c:v>3972.194</c:v>
                </c:pt>
                <c:pt idx="975">
                  <c:v>3974.72</c:v>
                </c:pt>
                <c:pt idx="976">
                  <c:v>3977.2440000000001</c:v>
                </c:pt>
                <c:pt idx="977">
                  <c:v>3979.7660000000001</c:v>
                </c:pt>
                <c:pt idx="978">
                  <c:v>3982.2860000000001</c:v>
                </c:pt>
                <c:pt idx="979">
                  <c:v>3984.8049999999998</c:v>
                </c:pt>
                <c:pt idx="980">
                  <c:v>3987.3209999999999</c:v>
                </c:pt>
                <c:pt idx="981">
                  <c:v>3989.8359999999998</c:v>
                </c:pt>
                <c:pt idx="982">
                  <c:v>3992.3490000000002</c:v>
                </c:pt>
                <c:pt idx="983">
                  <c:v>3994.86</c:v>
                </c:pt>
                <c:pt idx="984">
                  <c:v>3997.3690000000001</c:v>
                </c:pt>
                <c:pt idx="985">
                  <c:v>3999.877</c:v>
                </c:pt>
                <c:pt idx="986">
                  <c:v>4002.3820000000001</c:v>
                </c:pt>
                <c:pt idx="987">
                  <c:v>4004.886</c:v>
                </c:pt>
                <c:pt idx="988">
                  <c:v>4007.3879999999999</c:v>
                </c:pt>
                <c:pt idx="989">
                  <c:v>4009.8879999999999</c:v>
                </c:pt>
                <c:pt idx="990">
                  <c:v>4012.386</c:v>
                </c:pt>
                <c:pt idx="991">
                  <c:v>4014.8829999999998</c:v>
                </c:pt>
                <c:pt idx="992">
                  <c:v>4017.377</c:v>
                </c:pt>
                <c:pt idx="993">
                  <c:v>4019.87</c:v>
                </c:pt>
                <c:pt idx="994">
                  <c:v>4022.3609999999999</c:v>
                </c:pt>
                <c:pt idx="995">
                  <c:v>4024.85</c:v>
                </c:pt>
                <c:pt idx="996">
                  <c:v>4027.3380000000002</c:v>
                </c:pt>
                <c:pt idx="997">
                  <c:v>4029.8229999999999</c:v>
                </c:pt>
                <c:pt idx="998">
                  <c:v>4032.3069999999998</c:v>
                </c:pt>
                <c:pt idx="999">
                  <c:v>4034.7890000000002</c:v>
                </c:pt>
                <c:pt idx="1000">
                  <c:v>4037.2689999999998</c:v>
                </c:pt>
                <c:pt idx="1001">
                  <c:v>4039.7469999999998</c:v>
                </c:pt>
                <c:pt idx="1002">
                  <c:v>4042.2240000000002</c:v>
                </c:pt>
                <c:pt idx="1003">
                  <c:v>4044.6990000000001</c:v>
                </c:pt>
                <c:pt idx="1004">
                  <c:v>4047.172</c:v>
                </c:pt>
                <c:pt idx="1005">
                  <c:v>4049.643</c:v>
                </c:pt>
                <c:pt idx="1006">
                  <c:v>4052.1120000000001</c:v>
                </c:pt>
                <c:pt idx="1007">
                  <c:v>4054.58</c:v>
                </c:pt>
                <c:pt idx="1008">
                  <c:v>4057.0459999999998</c:v>
                </c:pt>
                <c:pt idx="1009">
                  <c:v>4059.51</c:v>
                </c:pt>
                <c:pt idx="1010">
                  <c:v>4061.9720000000002</c:v>
                </c:pt>
                <c:pt idx="1011">
                  <c:v>4064.4319999999998</c:v>
                </c:pt>
                <c:pt idx="1012">
                  <c:v>4066.8910000000001</c:v>
                </c:pt>
                <c:pt idx="1013">
                  <c:v>4069.348</c:v>
                </c:pt>
                <c:pt idx="1014">
                  <c:v>4071.8029999999999</c:v>
                </c:pt>
                <c:pt idx="1015">
                  <c:v>4074.2559999999999</c:v>
                </c:pt>
                <c:pt idx="1016">
                  <c:v>4076.7080000000001</c:v>
                </c:pt>
                <c:pt idx="1017">
                  <c:v>4079.1579999999999</c:v>
                </c:pt>
                <c:pt idx="1018">
                  <c:v>4081.6060000000002</c:v>
                </c:pt>
                <c:pt idx="1019">
                  <c:v>4084.0520000000001</c:v>
                </c:pt>
                <c:pt idx="1020">
                  <c:v>4086.4969999999998</c:v>
                </c:pt>
                <c:pt idx="1021">
                  <c:v>4088.9389999999999</c:v>
                </c:pt>
                <c:pt idx="1022">
                  <c:v>4091.38</c:v>
                </c:pt>
                <c:pt idx="1023">
                  <c:v>4093.819</c:v>
                </c:pt>
                <c:pt idx="1024">
                  <c:v>4096.2569999999996</c:v>
                </c:pt>
                <c:pt idx="1025">
                  <c:v>4098.6930000000002</c:v>
                </c:pt>
                <c:pt idx="1026">
                  <c:v>4101.1270000000004</c:v>
                </c:pt>
                <c:pt idx="1027">
                  <c:v>4103.5590000000002</c:v>
                </c:pt>
                <c:pt idx="1028">
                  <c:v>4105.9889999999996</c:v>
                </c:pt>
                <c:pt idx="1029">
                  <c:v>4108.4179999999997</c:v>
                </c:pt>
                <c:pt idx="1030">
                  <c:v>4110.8450000000003</c:v>
                </c:pt>
                <c:pt idx="1031">
                  <c:v>4113.2700000000004</c:v>
                </c:pt>
                <c:pt idx="1032">
                  <c:v>4115.6940000000004</c:v>
                </c:pt>
                <c:pt idx="1033">
                  <c:v>4118.1149999999998</c:v>
                </c:pt>
                <c:pt idx="1034">
                  <c:v>4120.5349999999999</c:v>
                </c:pt>
                <c:pt idx="1035">
                  <c:v>4122.9539999999997</c:v>
                </c:pt>
                <c:pt idx="1036">
                  <c:v>4125.37</c:v>
                </c:pt>
                <c:pt idx="1037">
                  <c:v>4127.7849999999999</c:v>
                </c:pt>
                <c:pt idx="1038">
                  <c:v>4130.1980000000003</c:v>
                </c:pt>
                <c:pt idx="1039">
                  <c:v>4132.6090000000004</c:v>
                </c:pt>
                <c:pt idx="1040">
                  <c:v>4135.0190000000002</c:v>
                </c:pt>
                <c:pt idx="1041">
                  <c:v>4137.4269999999997</c:v>
                </c:pt>
                <c:pt idx="1042">
                  <c:v>4139.8329999999996</c:v>
                </c:pt>
                <c:pt idx="1043">
                  <c:v>4142.2370000000001</c:v>
                </c:pt>
              </c:numCache>
            </c:numRef>
          </c:xVal>
          <c:yVal>
            <c:numRef>
              <c:f>גיליון1!$B$2:$ANE$2</c:f>
              <c:numCache>
                <c:formatCode>General</c:formatCode>
                <c:ptCount val="1044"/>
                <c:pt idx="0">
                  <c:v>7.75</c:v>
                </c:pt>
                <c:pt idx="1">
                  <c:v>5.75</c:v>
                </c:pt>
                <c:pt idx="2">
                  <c:v>14.75</c:v>
                </c:pt>
                <c:pt idx="3">
                  <c:v>37.75</c:v>
                </c:pt>
                <c:pt idx="4">
                  <c:v>70.75</c:v>
                </c:pt>
                <c:pt idx="5">
                  <c:v>115.75</c:v>
                </c:pt>
                <c:pt idx="6">
                  <c:v>188.75</c:v>
                </c:pt>
                <c:pt idx="7">
                  <c:v>222.75</c:v>
                </c:pt>
                <c:pt idx="8">
                  <c:v>228.75</c:v>
                </c:pt>
                <c:pt idx="9">
                  <c:v>214.75</c:v>
                </c:pt>
                <c:pt idx="10">
                  <c:v>216.75</c:v>
                </c:pt>
                <c:pt idx="11">
                  <c:v>221.75</c:v>
                </c:pt>
                <c:pt idx="12">
                  <c:v>206.75</c:v>
                </c:pt>
                <c:pt idx="13">
                  <c:v>202.75</c:v>
                </c:pt>
                <c:pt idx="14">
                  <c:v>203.75</c:v>
                </c:pt>
                <c:pt idx="15">
                  <c:v>196.75</c:v>
                </c:pt>
                <c:pt idx="16">
                  <c:v>191.75</c:v>
                </c:pt>
                <c:pt idx="17">
                  <c:v>185.75</c:v>
                </c:pt>
                <c:pt idx="18">
                  <c:v>193.75</c:v>
                </c:pt>
                <c:pt idx="19">
                  <c:v>183.75</c:v>
                </c:pt>
                <c:pt idx="20">
                  <c:v>183.75</c:v>
                </c:pt>
                <c:pt idx="21">
                  <c:v>174.75</c:v>
                </c:pt>
                <c:pt idx="22">
                  <c:v>170.75</c:v>
                </c:pt>
                <c:pt idx="23">
                  <c:v>164.75</c:v>
                </c:pt>
                <c:pt idx="24">
                  <c:v>151.75</c:v>
                </c:pt>
                <c:pt idx="25">
                  <c:v>148.75</c:v>
                </c:pt>
                <c:pt idx="26">
                  <c:v>158.75</c:v>
                </c:pt>
                <c:pt idx="27">
                  <c:v>143.75</c:v>
                </c:pt>
                <c:pt idx="28">
                  <c:v>143.75</c:v>
                </c:pt>
                <c:pt idx="29">
                  <c:v>136.75</c:v>
                </c:pt>
                <c:pt idx="30">
                  <c:v>137.75</c:v>
                </c:pt>
                <c:pt idx="31">
                  <c:v>140.75</c:v>
                </c:pt>
                <c:pt idx="32">
                  <c:v>133.75</c:v>
                </c:pt>
                <c:pt idx="33">
                  <c:v>139.75</c:v>
                </c:pt>
                <c:pt idx="34">
                  <c:v>137.75</c:v>
                </c:pt>
                <c:pt idx="35">
                  <c:v>139.75</c:v>
                </c:pt>
                <c:pt idx="36">
                  <c:v>136.75</c:v>
                </c:pt>
                <c:pt idx="37">
                  <c:v>152.75</c:v>
                </c:pt>
                <c:pt idx="38">
                  <c:v>150.75</c:v>
                </c:pt>
                <c:pt idx="39">
                  <c:v>168.75</c:v>
                </c:pt>
                <c:pt idx="40">
                  <c:v>163.75</c:v>
                </c:pt>
                <c:pt idx="41">
                  <c:v>178.75</c:v>
                </c:pt>
                <c:pt idx="42">
                  <c:v>193.75</c:v>
                </c:pt>
                <c:pt idx="43">
                  <c:v>239.75</c:v>
                </c:pt>
                <c:pt idx="44">
                  <c:v>300.75</c:v>
                </c:pt>
                <c:pt idx="45">
                  <c:v>378.75</c:v>
                </c:pt>
                <c:pt idx="46">
                  <c:v>413.75</c:v>
                </c:pt>
                <c:pt idx="47">
                  <c:v>446.75</c:v>
                </c:pt>
                <c:pt idx="48">
                  <c:v>430.75</c:v>
                </c:pt>
                <c:pt idx="49">
                  <c:v>379.75</c:v>
                </c:pt>
                <c:pt idx="50">
                  <c:v>308.75</c:v>
                </c:pt>
                <c:pt idx="51">
                  <c:v>259.75</c:v>
                </c:pt>
                <c:pt idx="52">
                  <c:v>216.75</c:v>
                </c:pt>
                <c:pt idx="53">
                  <c:v>187.75</c:v>
                </c:pt>
                <c:pt idx="54">
                  <c:v>158.75</c:v>
                </c:pt>
                <c:pt idx="55">
                  <c:v>157.75</c:v>
                </c:pt>
                <c:pt idx="56">
                  <c:v>141.75</c:v>
                </c:pt>
                <c:pt idx="57">
                  <c:v>136.75</c:v>
                </c:pt>
                <c:pt idx="58">
                  <c:v>125.75</c:v>
                </c:pt>
                <c:pt idx="59">
                  <c:v>121.75</c:v>
                </c:pt>
                <c:pt idx="60">
                  <c:v>108.75</c:v>
                </c:pt>
                <c:pt idx="61">
                  <c:v>109.75</c:v>
                </c:pt>
                <c:pt idx="62">
                  <c:v>92.75</c:v>
                </c:pt>
                <c:pt idx="63">
                  <c:v>83.75</c:v>
                </c:pt>
                <c:pt idx="64">
                  <c:v>88.75</c:v>
                </c:pt>
                <c:pt idx="65">
                  <c:v>88.75</c:v>
                </c:pt>
                <c:pt idx="66">
                  <c:v>80.75</c:v>
                </c:pt>
                <c:pt idx="67">
                  <c:v>83.75</c:v>
                </c:pt>
                <c:pt idx="68">
                  <c:v>82.75</c:v>
                </c:pt>
                <c:pt idx="69">
                  <c:v>85.75</c:v>
                </c:pt>
                <c:pt idx="70">
                  <c:v>82.75</c:v>
                </c:pt>
                <c:pt idx="71">
                  <c:v>72.75</c:v>
                </c:pt>
                <c:pt idx="72">
                  <c:v>76.75</c:v>
                </c:pt>
                <c:pt idx="73">
                  <c:v>76.75</c:v>
                </c:pt>
                <c:pt idx="74">
                  <c:v>75.75</c:v>
                </c:pt>
                <c:pt idx="75">
                  <c:v>76.75</c:v>
                </c:pt>
                <c:pt idx="76">
                  <c:v>74.75</c:v>
                </c:pt>
                <c:pt idx="77">
                  <c:v>74.75</c:v>
                </c:pt>
                <c:pt idx="78">
                  <c:v>80.75</c:v>
                </c:pt>
                <c:pt idx="79">
                  <c:v>73.75</c:v>
                </c:pt>
                <c:pt idx="80">
                  <c:v>75.75</c:v>
                </c:pt>
                <c:pt idx="81">
                  <c:v>70.75</c:v>
                </c:pt>
                <c:pt idx="82">
                  <c:v>74.75</c:v>
                </c:pt>
                <c:pt idx="83">
                  <c:v>78.75</c:v>
                </c:pt>
                <c:pt idx="84">
                  <c:v>86.75</c:v>
                </c:pt>
                <c:pt idx="85">
                  <c:v>91.75</c:v>
                </c:pt>
                <c:pt idx="86">
                  <c:v>73.75</c:v>
                </c:pt>
                <c:pt idx="87">
                  <c:v>75.75</c:v>
                </c:pt>
                <c:pt idx="88">
                  <c:v>61.75</c:v>
                </c:pt>
                <c:pt idx="89">
                  <c:v>72.75</c:v>
                </c:pt>
                <c:pt idx="90">
                  <c:v>65.75</c:v>
                </c:pt>
                <c:pt idx="91">
                  <c:v>69.75</c:v>
                </c:pt>
                <c:pt idx="92">
                  <c:v>71.75</c:v>
                </c:pt>
                <c:pt idx="93">
                  <c:v>69.75</c:v>
                </c:pt>
                <c:pt idx="94">
                  <c:v>67.75</c:v>
                </c:pt>
                <c:pt idx="95">
                  <c:v>75.75</c:v>
                </c:pt>
                <c:pt idx="96">
                  <c:v>66.75</c:v>
                </c:pt>
                <c:pt idx="97">
                  <c:v>68.75</c:v>
                </c:pt>
                <c:pt idx="98">
                  <c:v>75.75</c:v>
                </c:pt>
                <c:pt idx="99">
                  <c:v>65.75</c:v>
                </c:pt>
                <c:pt idx="100">
                  <c:v>68.75</c:v>
                </c:pt>
                <c:pt idx="101">
                  <c:v>77.75</c:v>
                </c:pt>
                <c:pt idx="102">
                  <c:v>74.75</c:v>
                </c:pt>
                <c:pt idx="103">
                  <c:v>80.75</c:v>
                </c:pt>
                <c:pt idx="104">
                  <c:v>78.75</c:v>
                </c:pt>
                <c:pt idx="105">
                  <c:v>82.75</c:v>
                </c:pt>
                <c:pt idx="106">
                  <c:v>81.75</c:v>
                </c:pt>
                <c:pt idx="107">
                  <c:v>84.75</c:v>
                </c:pt>
                <c:pt idx="108">
                  <c:v>89.75</c:v>
                </c:pt>
                <c:pt idx="109">
                  <c:v>81.75</c:v>
                </c:pt>
                <c:pt idx="110">
                  <c:v>84.75</c:v>
                </c:pt>
                <c:pt idx="111">
                  <c:v>101.75</c:v>
                </c:pt>
                <c:pt idx="112">
                  <c:v>105.75</c:v>
                </c:pt>
                <c:pt idx="113">
                  <c:v>108.75</c:v>
                </c:pt>
                <c:pt idx="114">
                  <c:v>117.75</c:v>
                </c:pt>
                <c:pt idx="115">
                  <c:v>126.75</c:v>
                </c:pt>
                <c:pt idx="116">
                  <c:v>128.75</c:v>
                </c:pt>
                <c:pt idx="117">
                  <c:v>125.75</c:v>
                </c:pt>
                <c:pt idx="118">
                  <c:v>128.75</c:v>
                </c:pt>
                <c:pt idx="119">
                  <c:v>129.75</c:v>
                </c:pt>
                <c:pt idx="120">
                  <c:v>139.75</c:v>
                </c:pt>
                <c:pt idx="121">
                  <c:v>171.75</c:v>
                </c:pt>
                <c:pt idx="122">
                  <c:v>187.75</c:v>
                </c:pt>
                <c:pt idx="123">
                  <c:v>229.75</c:v>
                </c:pt>
                <c:pt idx="124">
                  <c:v>303.75</c:v>
                </c:pt>
                <c:pt idx="125">
                  <c:v>436.75</c:v>
                </c:pt>
                <c:pt idx="126">
                  <c:v>728.75</c:v>
                </c:pt>
                <c:pt idx="127">
                  <c:v>1312.75</c:v>
                </c:pt>
                <c:pt idx="128">
                  <c:v>2089.75</c:v>
                </c:pt>
                <c:pt idx="129">
                  <c:v>2534.75</c:v>
                </c:pt>
                <c:pt idx="130">
                  <c:v>2164.75</c:v>
                </c:pt>
                <c:pt idx="131">
                  <c:v>1305.75</c:v>
                </c:pt>
                <c:pt idx="132">
                  <c:v>663.75</c:v>
                </c:pt>
                <c:pt idx="133">
                  <c:v>399.75</c:v>
                </c:pt>
                <c:pt idx="134">
                  <c:v>270.75</c:v>
                </c:pt>
                <c:pt idx="135">
                  <c:v>217.75</c:v>
                </c:pt>
                <c:pt idx="136">
                  <c:v>178.75</c:v>
                </c:pt>
                <c:pt idx="137">
                  <c:v>149.75</c:v>
                </c:pt>
                <c:pt idx="138">
                  <c:v>134.75</c:v>
                </c:pt>
                <c:pt idx="139">
                  <c:v>116.75</c:v>
                </c:pt>
                <c:pt idx="140">
                  <c:v>113.75</c:v>
                </c:pt>
                <c:pt idx="141">
                  <c:v>105.75</c:v>
                </c:pt>
                <c:pt idx="142">
                  <c:v>100.75</c:v>
                </c:pt>
                <c:pt idx="143">
                  <c:v>98.75</c:v>
                </c:pt>
                <c:pt idx="144">
                  <c:v>95.75</c:v>
                </c:pt>
                <c:pt idx="145">
                  <c:v>95.75</c:v>
                </c:pt>
                <c:pt idx="146">
                  <c:v>92.75</c:v>
                </c:pt>
                <c:pt idx="147">
                  <c:v>95.75</c:v>
                </c:pt>
                <c:pt idx="148">
                  <c:v>104.75</c:v>
                </c:pt>
                <c:pt idx="149">
                  <c:v>113.75</c:v>
                </c:pt>
                <c:pt idx="150">
                  <c:v>122.75</c:v>
                </c:pt>
                <c:pt idx="151">
                  <c:v>139.75</c:v>
                </c:pt>
                <c:pt idx="152">
                  <c:v>166.75</c:v>
                </c:pt>
                <c:pt idx="153">
                  <c:v>184.75</c:v>
                </c:pt>
                <c:pt idx="154">
                  <c:v>224.75</c:v>
                </c:pt>
                <c:pt idx="155">
                  <c:v>255.75</c:v>
                </c:pt>
                <c:pt idx="156">
                  <c:v>331.75</c:v>
                </c:pt>
                <c:pt idx="157">
                  <c:v>412.75</c:v>
                </c:pt>
                <c:pt idx="158">
                  <c:v>520.75</c:v>
                </c:pt>
                <c:pt idx="159">
                  <c:v>657.75</c:v>
                </c:pt>
                <c:pt idx="160">
                  <c:v>800.75</c:v>
                </c:pt>
                <c:pt idx="161">
                  <c:v>919.75</c:v>
                </c:pt>
                <c:pt idx="162">
                  <c:v>912.75</c:v>
                </c:pt>
                <c:pt idx="163">
                  <c:v>781.75</c:v>
                </c:pt>
                <c:pt idx="164">
                  <c:v>637.75</c:v>
                </c:pt>
                <c:pt idx="165">
                  <c:v>545.75</c:v>
                </c:pt>
                <c:pt idx="166">
                  <c:v>556.75</c:v>
                </c:pt>
                <c:pt idx="167">
                  <c:v>610.75</c:v>
                </c:pt>
                <c:pt idx="168">
                  <c:v>728.75</c:v>
                </c:pt>
                <c:pt idx="169">
                  <c:v>868.75</c:v>
                </c:pt>
                <c:pt idx="170">
                  <c:v>961.75</c:v>
                </c:pt>
                <c:pt idx="171">
                  <c:v>900.75</c:v>
                </c:pt>
                <c:pt idx="172">
                  <c:v>714.75</c:v>
                </c:pt>
                <c:pt idx="173">
                  <c:v>569.75</c:v>
                </c:pt>
                <c:pt idx="174">
                  <c:v>445.75</c:v>
                </c:pt>
                <c:pt idx="175">
                  <c:v>384.75</c:v>
                </c:pt>
                <c:pt idx="176">
                  <c:v>336.75</c:v>
                </c:pt>
                <c:pt idx="177">
                  <c:v>280.75</c:v>
                </c:pt>
                <c:pt idx="178">
                  <c:v>236.75</c:v>
                </c:pt>
                <c:pt idx="179">
                  <c:v>201.75</c:v>
                </c:pt>
                <c:pt idx="180">
                  <c:v>172.75</c:v>
                </c:pt>
                <c:pt idx="181">
                  <c:v>160.75</c:v>
                </c:pt>
                <c:pt idx="182">
                  <c:v>147.75</c:v>
                </c:pt>
                <c:pt idx="183">
                  <c:v>129.75</c:v>
                </c:pt>
                <c:pt idx="184">
                  <c:v>114.75</c:v>
                </c:pt>
                <c:pt idx="185">
                  <c:v>100.75</c:v>
                </c:pt>
                <c:pt idx="186">
                  <c:v>101.75</c:v>
                </c:pt>
                <c:pt idx="187">
                  <c:v>93.75</c:v>
                </c:pt>
                <c:pt idx="188">
                  <c:v>88.75</c:v>
                </c:pt>
                <c:pt idx="189">
                  <c:v>93.75</c:v>
                </c:pt>
                <c:pt idx="190">
                  <c:v>83.75</c:v>
                </c:pt>
                <c:pt idx="191">
                  <c:v>90.75</c:v>
                </c:pt>
                <c:pt idx="192">
                  <c:v>95.75</c:v>
                </c:pt>
                <c:pt idx="193">
                  <c:v>93.75</c:v>
                </c:pt>
                <c:pt idx="194">
                  <c:v>95.75</c:v>
                </c:pt>
                <c:pt idx="195">
                  <c:v>107.75</c:v>
                </c:pt>
                <c:pt idx="196">
                  <c:v>106.75</c:v>
                </c:pt>
                <c:pt idx="197">
                  <c:v>113.75</c:v>
                </c:pt>
                <c:pt idx="198">
                  <c:v>119.75</c:v>
                </c:pt>
                <c:pt idx="199">
                  <c:v>127.75</c:v>
                </c:pt>
                <c:pt idx="200">
                  <c:v>147.75</c:v>
                </c:pt>
                <c:pt idx="201">
                  <c:v>158.75</c:v>
                </c:pt>
                <c:pt idx="202">
                  <c:v>179.75</c:v>
                </c:pt>
                <c:pt idx="203">
                  <c:v>212.75</c:v>
                </c:pt>
                <c:pt idx="204">
                  <c:v>260.75</c:v>
                </c:pt>
                <c:pt idx="205">
                  <c:v>351.75</c:v>
                </c:pt>
                <c:pt idx="206">
                  <c:v>419.75</c:v>
                </c:pt>
                <c:pt idx="207">
                  <c:v>434.75</c:v>
                </c:pt>
                <c:pt idx="208">
                  <c:v>392.75</c:v>
                </c:pt>
                <c:pt idx="209">
                  <c:v>305.75</c:v>
                </c:pt>
                <c:pt idx="210">
                  <c:v>251.75</c:v>
                </c:pt>
                <c:pt idx="211">
                  <c:v>204.75</c:v>
                </c:pt>
                <c:pt idx="212">
                  <c:v>188.75</c:v>
                </c:pt>
                <c:pt idx="213">
                  <c:v>167.75</c:v>
                </c:pt>
                <c:pt idx="214">
                  <c:v>161.75</c:v>
                </c:pt>
                <c:pt idx="215">
                  <c:v>149.75</c:v>
                </c:pt>
                <c:pt idx="216">
                  <c:v>144.75</c:v>
                </c:pt>
                <c:pt idx="217">
                  <c:v>152.75</c:v>
                </c:pt>
                <c:pt idx="218">
                  <c:v>138.75</c:v>
                </c:pt>
                <c:pt idx="219">
                  <c:v>143.75</c:v>
                </c:pt>
                <c:pt idx="220">
                  <c:v>144.75</c:v>
                </c:pt>
                <c:pt idx="221">
                  <c:v>144.75</c:v>
                </c:pt>
                <c:pt idx="222">
                  <c:v>147.75</c:v>
                </c:pt>
                <c:pt idx="223">
                  <c:v>156.75</c:v>
                </c:pt>
                <c:pt idx="224">
                  <c:v>150.75</c:v>
                </c:pt>
                <c:pt idx="225">
                  <c:v>158.75</c:v>
                </c:pt>
                <c:pt idx="226">
                  <c:v>167.75</c:v>
                </c:pt>
                <c:pt idx="227">
                  <c:v>191.75</c:v>
                </c:pt>
                <c:pt idx="228">
                  <c:v>203.75</c:v>
                </c:pt>
                <c:pt idx="229">
                  <c:v>205.75</c:v>
                </c:pt>
                <c:pt idx="230">
                  <c:v>226.75</c:v>
                </c:pt>
                <c:pt idx="231">
                  <c:v>231.75</c:v>
                </c:pt>
                <c:pt idx="232">
                  <c:v>241.75</c:v>
                </c:pt>
                <c:pt idx="233">
                  <c:v>255.75</c:v>
                </c:pt>
                <c:pt idx="234">
                  <c:v>289.75</c:v>
                </c:pt>
                <c:pt idx="235">
                  <c:v>309.75</c:v>
                </c:pt>
                <c:pt idx="236">
                  <c:v>350.75</c:v>
                </c:pt>
                <c:pt idx="237">
                  <c:v>371.75</c:v>
                </c:pt>
                <c:pt idx="238">
                  <c:v>423.75</c:v>
                </c:pt>
                <c:pt idx="239">
                  <c:v>482.75</c:v>
                </c:pt>
                <c:pt idx="240">
                  <c:v>560.75</c:v>
                </c:pt>
                <c:pt idx="241">
                  <c:v>703.75</c:v>
                </c:pt>
                <c:pt idx="242">
                  <c:v>871.75</c:v>
                </c:pt>
                <c:pt idx="243">
                  <c:v>1050.75</c:v>
                </c:pt>
                <c:pt idx="244">
                  <c:v>1134.75</c:v>
                </c:pt>
                <c:pt idx="245">
                  <c:v>1071.75</c:v>
                </c:pt>
                <c:pt idx="246">
                  <c:v>879.75</c:v>
                </c:pt>
                <c:pt idx="247">
                  <c:v>702.75</c:v>
                </c:pt>
                <c:pt idx="248">
                  <c:v>592.75</c:v>
                </c:pt>
                <c:pt idx="249">
                  <c:v>563.75</c:v>
                </c:pt>
                <c:pt idx="250">
                  <c:v>519.75</c:v>
                </c:pt>
                <c:pt idx="251">
                  <c:v>479.75</c:v>
                </c:pt>
                <c:pt idx="252">
                  <c:v>428.75</c:v>
                </c:pt>
                <c:pt idx="253">
                  <c:v>335.75</c:v>
                </c:pt>
                <c:pt idx="254">
                  <c:v>283.75</c:v>
                </c:pt>
                <c:pt idx="255">
                  <c:v>248.75</c:v>
                </c:pt>
                <c:pt idx="256">
                  <c:v>207.75</c:v>
                </c:pt>
                <c:pt idx="257">
                  <c:v>188.75</c:v>
                </c:pt>
                <c:pt idx="258">
                  <c:v>173.75</c:v>
                </c:pt>
                <c:pt idx="259">
                  <c:v>162.75</c:v>
                </c:pt>
                <c:pt idx="260">
                  <c:v>136.75</c:v>
                </c:pt>
                <c:pt idx="261">
                  <c:v>126.75</c:v>
                </c:pt>
                <c:pt idx="262">
                  <c:v>116.75</c:v>
                </c:pt>
                <c:pt idx="263">
                  <c:v>104.75</c:v>
                </c:pt>
                <c:pt idx="264">
                  <c:v>105.75</c:v>
                </c:pt>
                <c:pt idx="265">
                  <c:v>106.75</c:v>
                </c:pt>
                <c:pt idx="266">
                  <c:v>94.75</c:v>
                </c:pt>
                <c:pt idx="267">
                  <c:v>86.75</c:v>
                </c:pt>
                <c:pt idx="268">
                  <c:v>85.75</c:v>
                </c:pt>
                <c:pt idx="269">
                  <c:v>78.75</c:v>
                </c:pt>
                <c:pt idx="270">
                  <c:v>69.75</c:v>
                </c:pt>
                <c:pt idx="271">
                  <c:v>69.75</c:v>
                </c:pt>
                <c:pt idx="272">
                  <c:v>70.75</c:v>
                </c:pt>
                <c:pt idx="273">
                  <c:v>57.75</c:v>
                </c:pt>
                <c:pt idx="274">
                  <c:v>62.75</c:v>
                </c:pt>
                <c:pt idx="275">
                  <c:v>65.75</c:v>
                </c:pt>
                <c:pt idx="276">
                  <c:v>57.75</c:v>
                </c:pt>
                <c:pt idx="277">
                  <c:v>58.75</c:v>
                </c:pt>
                <c:pt idx="278">
                  <c:v>55.75</c:v>
                </c:pt>
                <c:pt idx="279">
                  <c:v>53.75</c:v>
                </c:pt>
                <c:pt idx="280">
                  <c:v>58.75</c:v>
                </c:pt>
                <c:pt idx="281">
                  <c:v>44.75</c:v>
                </c:pt>
                <c:pt idx="282">
                  <c:v>42.75</c:v>
                </c:pt>
                <c:pt idx="283">
                  <c:v>44.75</c:v>
                </c:pt>
                <c:pt idx="284">
                  <c:v>47.75</c:v>
                </c:pt>
                <c:pt idx="285">
                  <c:v>46.75</c:v>
                </c:pt>
                <c:pt idx="286">
                  <c:v>39.75</c:v>
                </c:pt>
                <c:pt idx="287">
                  <c:v>39.75</c:v>
                </c:pt>
                <c:pt idx="288">
                  <c:v>38.75</c:v>
                </c:pt>
                <c:pt idx="289">
                  <c:v>38.75</c:v>
                </c:pt>
                <c:pt idx="290">
                  <c:v>41.75</c:v>
                </c:pt>
                <c:pt idx="291">
                  <c:v>40.75</c:v>
                </c:pt>
                <c:pt idx="292">
                  <c:v>31.75</c:v>
                </c:pt>
                <c:pt idx="293">
                  <c:v>38.75</c:v>
                </c:pt>
                <c:pt idx="294">
                  <c:v>39.75</c:v>
                </c:pt>
                <c:pt idx="295">
                  <c:v>39.75</c:v>
                </c:pt>
                <c:pt idx="296">
                  <c:v>37.75</c:v>
                </c:pt>
                <c:pt idx="297">
                  <c:v>29.75</c:v>
                </c:pt>
                <c:pt idx="298">
                  <c:v>29.75</c:v>
                </c:pt>
                <c:pt idx="299">
                  <c:v>38.75</c:v>
                </c:pt>
                <c:pt idx="300">
                  <c:v>28.75</c:v>
                </c:pt>
                <c:pt idx="301">
                  <c:v>29.75</c:v>
                </c:pt>
                <c:pt idx="302">
                  <c:v>34.75</c:v>
                </c:pt>
                <c:pt idx="303">
                  <c:v>41.75</c:v>
                </c:pt>
                <c:pt idx="304">
                  <c:v>26.75</c:v>
                </c:pt>
                <c:pt idx="305">
                  <c:v>40.75</c:v>
                </c:pt>
                <c:pt idx="306">
                  <c:v>30.75</c:v>
                </c:pt>
                <c:pt idx="307">
                  <c:v>24.75</c:v>
                </c:pt>
                <c:pt idx="308">
                  <c:v>35.75</c:v>
                </c:pt>
                <c:pt idx="309">
                  <c:v>22.75</c:v>
                </c:pt>
                <c:pt idx="310">
                  <c:v>20.75</c:v>
                </c:pt>
                <c:pt idx="311">
                  <c:v>21.75</c:v>
                </c:pt>
                <c:pt idx="312">
                  <c:v>25.75</c:v>
                </c:pt>
                <c:pt idx="313">
                  <c:v>20.75</c:v>
                </c:pt>
                <c:pt idx="314">
                  <c:v>20.75</c:v>
                </c:pt>
                <c:pt idx="315">
                  <c:v>20.75</c:v>
                </c:pt>
                <c:pt idx="316">
                  <c:v>20.75</c:v>
                </c:pt>
                <c:pt idx="317">
                  <c:v>12.75</c:v>
                </c:pt>
                <c:pt idx="318">
                  <c:v>18.75</c:v>
                </c:pt>
                <c:pt idx="319">
                  <c:v>19.75</c:v>
                </c:pt>
                <c:pt idx="320">
                  <c:v>20.75</c:v>
                </c:pt>
                <c:pt idx="321">
                  <c:v>23.75</c:v>
                </c:pt>
                <c:pt idx="322">
                  <c:v>15.75</c:v>
                </c:pt>
                <c:pt idx="323">
                  <c:v>49.75</c:v>
                </c:pt>
                <c:pt idx="324">
                  <c:v>14.75</c:v>
                </c:pt>
                <c:pt idx="325">
                  <c:v>22.75</c:v>
                </c:pt>
                <c:pt idx="326">
                  <c:v>18.75</c:v>
                </c:pt>
                <c:pt idx="327">
                  <c:v>21.75</c:v>
                </c:pt>
                <c:pt idx="328">
                  <c:v>17.75</c:v>
                </c:pt>
                <c:pt idx="329">
                  <c:v>18.75</c:v>
                </c:pt>
                <c:pt idx="330">
                  <c:v>15.75</c:v>
                </c:pt>
                <c:pt idx="331">
                  <c:v>19.75</c:v>
                </c:pt>
                <c:pt idx="332">
                  <c:v>20.75</c:v>
                </c:pt>
                <c:pt idx="333">
                  <c:v>17.75</c:v>
                </c:pt>
                <c:pt idx="334">
                  <c:v>27.75</c:v>
                </c:pt>
                <c:pt idx="335">
                  <c:v>19.75</c:v>
                </c:pt>
                <c:pt idx="336">
                  <c:v>9.75</c:v>
                </c:pt>
                <c:pt idx="337">
                  <c:v>23.75</c:v>
                </c:pt>
                <c:pt idx="338">
                  <c:v>20.75</c:v>
                </c:pt>
                <c:pt idx="339">
                  <c:v>26.75</c:v>
                </c:pt>
                <c:pt idx="340">
                  <c:v>15.75</c:v>
                </c:pt>
                <c:pt idx="341">
                  <c:v>21.75</c:v>
                </c:pt>
                <c:pt idx="342">
                  <c:v>20.75</c:v>
                </c:pt>
                <c:pt idx="343">
                  <c:v>24.75</c:v>
                </c:pt>
                <c:pt idx="344">
                  <c:v>26.75</c:v>
                </c:pt>
                <c:pt idx="345">
                  <c:v>20.75</c:v>
                </c:pt>
                <c:pt idx="346">
                  <c:v>24.75</c:v>
                </c:pt>
                <c:pt idx="347">
                  <c:v>21.75</c:v>
                </c:pt>
                <c:pt idx="348">
                  <c:v>21.75</c:v>
                </c:pt>
                <c:pt idx="349">
                  <c:v>16.75</c:v>
                </c:pt>
                <c:pt idx="350">
                  <c:v>22.75</c:v>
                </c:pt>
                <c:pt idx="351">
                  <c:v>18.75</c:v>
                </c:pt>
                <c:pt idx="352">
                  <c:v>12.75</c:v>
                </c:pt>
                <c:pt idx="353">
                  <c:v>23.75</c:v>
                </c:pt>
                <c:pt idx="354">
                  <c:v>19.75</c:v>
                </c:pt>
                <c:pt idx="355">
                  <c:v>18.75</c:v>
                </c:pt>
                <c:pt idx="356">
                  <c:v>25.75</c:v>
                </c:pt>
                <c:pt idx="357">
                  <c:v>17.75</c:v>
                </c:pt>
                <c:pt idx="358">
                  <c:v>18.75</c:v>
                </c:pt>
                <c:pt idx="359">
                  <c:v>19.75</c:v>
                </c:pt>
                <c:pt idx="360">
                  <c:v>17.75</c:v>
                </c:pt>
                <c:pt idx="361">
                  <c:v>18.75</c:v>
                </c:pt>
                <c:pt idx="362">
                  <c:v>19.75</c:v>
                </c:pt>
                <c:pt idx="363">
                  <c:v>13.75</c:v>
                </c:pt>
                <c:pt idx="364">
                  <c:v>25.75</c:v>
                </c:pt>
                <c:pt idx="365">
                  <c:v>19.75</c:v>
                </c:pt>
                <c:pt idx="366">
                  <c:v>10.75</c:v>
                </c:pt>
                <c:pt idx="367">
                  <c:v>18.75</c:v>
                </c:pt>
                <c:pt idx="368">
                  <c:v>10.75</c:v>
                </c:pt>
                <c:pt idx="369">
                  <c:v>15.75</c:v>
                </c:pt>
                <c:pt idx="370">
                  <c:v>13.75</c:v>
                </c:pt>
                <c:pt idx="371">
                  <c:v>16.75</c:v>
                </c:pt>
                <c:pt idx="372">
                  <c:v>10.75</c:v>
                </c:pt>
                <c:pt idx="373">
                  <c:v>13.75</c:v>
                </c:pt>
                <c:pt idx="374">
                  <c:v>13.75</c:v>
                </c:pt>
                <c:pt idx="375">
                  <c:v>11.75</c:v>
                </c:pt>
                <c:pt idx="376">
                  <c:v>13.75</c:v>
                </c:pt>
                <c:pt idx="377">
                  <c:v>12.75</c:v>
                </c:pt>
                <c:pt idx="378">
                  <c:v>7.75</c:v>
                </c:pt>
                <c:pt idx="379">
                  <c:v>8.75</c:v>
                </c:pt>
                <c:pt idx="380">
                  <c:v>14.75</c:v>
                </c:pt>
                <c:pt idx="381">
                  <c:v>14.75</c:v>
                </c:pt>
                <c:pt idx="382">
                  <c:v>11.75</c:v>
                </c:pt>
                <c:pt idx="383">
                  <c:v>13.75</c:v>
                </c:pt>
                <c:pt idx="384">
                  <c:v>8.75</c:v>
                </c:pt>
                <c:pt idx="385">
                  <c:v>21.75</c:v>
                </c:pt>
                <c:pt idx="386">
                  <c:v>15.75</c:v>
                </c:pt>
                <c:pt idx="387">
                  <c:v>22.75</c:v>
                </c:pt>
                <c:pt idx="388">
                  <c:v>23.75</c:v>
                </c:pt>
                <c:pt idx="389">
                  <c:v>21.75</c:v>
                </c:pt>
                <c:pt idx="390">
                  <c:v>13.75</c:v>
                </c:pt>
                <c:pt idx="391">
                  <c:v>9.75</c:v>
                </c:pt>
                <c:pt idx="392">
                  <c:v>17.75</c:v>
                </c:pt>
                <c:pt idx="393">
                  <c:v>12.75</c:v>
                </c:pt>
                <c:pt idx="394">
                  <c:v>10.75</c:v>
                </c:pt>
                <c:pt idx="395">
                  <c:v>17.75</c:v>
                </c:pt>
                <c:pt idx="396">
                  <c:v>15.75</c:v>
                </c:pt>
                <c:pt idx="397">
                  <c:v>17.75</c:v>
                </c:pt>
                <c:pt idx="398">
                  <c:v>15.75</c:v>
                </c:pt>
                <c:pt idx="399">
                  <c:v>14.75</c:v>
                </c:pt>
                <c:pt idx="400">
                  <c:v>19.75</c:v>
                </c:pt>
                <c:pt idx="401">
                  <c:v>17.75</c:v>
                </c:pt>
                <c:pt idx="402">
                  <c:v>17.75</c:v>
                </c:pt>
                <c:pt idx="403">
                  <c:v>17.75</c:v>
                </c:pt>
                <c:pt idx="404">
                  <c:v>17.75</c:v>
                </c:pt>
                <c:pt idx="405">
                  <c:v>16.75</c:v>
                </c:pt>
                <c:pt idx="406">
                  <c:v>19.75</c:v>
                </c:pt>
                <c:pt idx="407">
                  <c:v>24.75</c:v>
                </c:pt>
                <c:pt idx="408">
                  <c:v>11.75</c:v>
                </c:pt>
                <c:pt idx="409">
                  <c:v>14.75</c:v>
                </c:pt>
                <c:pt idx="410">
                  <c:v>16.75</c:v>
                </c:pt>
                <c:pt idx="411">
                  <c:v>17.75</c:v>
                </c:pt>
                <c:pt idx="412">
                  <c:v>18.75</c:v>
                </c:pt>
                <c:pt idx="413">
                  <c:v>12.75</c:v>
                </c:pt>
                <c:pt idx="414">
                  <c:v>16.75</c:v>
                </c:pt>
                <c:pt idx="415">
                  <c:v>17.75</c:v>
                </c:pt>
                <c:pt idx="416">
                  <c:v>9.75</c:v>
                </c:pt>
                <c:pt idx="417">
                  <c:v>16.75</c:v>
                </c:pt>
                <c:pt idx="418">
                  <c:v>21.75</c:v>
                </c:pt>
                <c:pt idx="419">
                  <c:v>19.75</c:v>
                </c:pt>
                <c:pt idx="420">
                  <c:v>10.75</c:v>
                </c:pt>
                <c:pt idx="421">
                  <c:v>17.75</c:v>
                </c:pt>
                <c:pt idx="422">
                  <c:v>15.75</c:v>
                </c:pt>
                <c:pt idx="423">
                  <c:v>18.75</c:v>
                </c:pt>
                <c:pt idx="424">
                  <c:v>20.75</c:v>
                </c:pt>
                <c:pt idx="425">
                  <c:v>16.75</c:v>
                </c:pt>
                <c:pt idx="426">
                  <c:v>17.75</c:v>
                </c:pt>
                <c:pt idx="427">
                  <c:v>18.75</c:v>
                </c:pt>
                <c:pt idx="428">
                  <c:v>23.75</c:v>
                </c:pt>
                <c:pt idx="429">
                  <c:v>18.75</c:v>
                </c:pt>
                <c:pt idx="430">
                  <c:v>18.75</c:v>
                </c:pt>
                <c:pt idx="431">
                  <c:v>16.75</c:v>
                </c:pt>
                <c:pt idx="432">
                  <c:v>20.75</c:v>
                </c:pt>
                <c:pt idx="433">
                  <c:v>17.75</c:v>
                </c:pt>
                <c:pt idx="434">
                  <c:v>19.75</c:v>
                </c:pt>
                <c:pt idx="435">
                  <c:v>19.75</c:v>
                </c:pt>
                <c:pt idx="436">
                  <c:v>21.75</c:v>
                </c:pt>
                <c:pt idx="437">
                  <c:v>22.75</c:v>
                </c:pt>
                <c:pt idx="438">
                  <c:v>18.75</c:v>
                </c:pt>
                <c:pt idx="439">
                  <c:v>16.75</c:v>
                </c:pt>
                <c:pt idx="440">
                  <c:v>26.75</c:v>
                </c:pt>
                <c:pt idx="441">
                  <c:v>17.75</c:v>
                </c:pt>
                <c:pt idx="442">
                  <c:v>25.75</c:v>
                </c:pt>
                <c:pt idx="443">
                  <c:v>12.75</c:v>
                </c:pt>
                <c:pt idx="444">
                  <c:v>21.75</c:v>
                </c:pt>
                <c:pt idx="445">
                  <c:v>15.75</c:v>
                </c:pt>
                <c:pt idx="446">
                  <c:v>18.75</c:v>
                </c:pt>
                <c:pt idx="447">
                  <c:v>21.75</c:v>
                </c:pt>
                <c:pt idx="448">
                  <c:v>18.75</c:v>
                </c:pt>
                <c:pt idx="449">
                  <c:v>19.75</c:v>
                </c:pt>
                <c:pt idx="450">
                  <c:v>20.75</c:v>
                </c:pt>
                <c:pt idx="451">
                  <c:v>17.75</c:v>
                </c:pt>
                <c:pt idx="452">
                  <c:v>17.75</c:v>
                </c:pt>
                <c:pt idx="453">
                  <c:v>17.75</c:v>
                </c:pt>
                <c:pt idx="454">
                  <c:v>14.75</c:v>
                </c:pt>
                <c:pt idx="455">
                  <c:v>10.75</c:v>
                </c:pt>
                <c:pt idx="456">
                  <c:v>13.75</c:v>
                </c:pt>
                <c:pt idx="457">
                  <c:v>17.75</c:v>
                </c:pt>
                <c:pt idx="458">
                  <c:v>10.75</c:v>
                </c:pt>
                <c:pt idx="459">
                  <c:v>12.75</c:v>
                </c:pt>
                <c:pt idx="460">
                  <c:v>16.75</c:v>
                </c:pt>
                <c:pt idx="461">
                  <c:v>12.75</c:v>
                </c:pt>
                <c:pt idx="462">
                  <c:v>21.75</c:v>
                </c:pt>
                <c:pt idx="463">
                  <c:v>23.75</c:v>
                </c:pt>
                <c:pt idx="464">
                  <c:v>19.75</c:v>
                </c:pt>
                <c:pt idx="465">
                  <c:v>18.75</c:v>
                </c:pt>
                <c:pt idx="466">
                  <c:v>18.75</c:v>
                </c:pt>
                <c:pt idx="467">
                  <c:v>22.75</c:v>
                </c:pt>
                <c:pt idx="468">
                  <c:v>19.75</c:v>
                </c:pt>
                <c:pt idx="469">
                  <c:v>15.75</c:v>
                </c:pt>
                <c:pt idx="470">
                  <c:v>18.75</c:v>
                </c:pt>
                <c:pt idx="471">
                  <c:v>13.75</c:v>
                </c:pt>
                <c:pt idx="472">
                  <c:v>10.75</c:v>
                </c:pt>
                <c:pt idx="473">
                  <c:v>23.75</c:v>
                </c:pt>
                <c:pt idx="474">
                  <c:v>20.75</c:v>
                </c:pt>
                <c:pt idx="475">
                  <c:v>18.75</c:v>
                </c:pt>
                <c:pt idx="476">
                  <c:v>17.75</c:v>
                </c:pt>
                <c:pt idx="477">
                  <c:v>20.75</c:v>
                </c:pt>
                <c:pt idx="478">
                  <c:v>20.75</c:v>
                </c:pt>
                <c:pt idx="479">
                  <c:v>12.75</c:v>
                </c:pt>
                <c:pt idx="480">
                  <c:v>22.75</c:v>
                </c:pt>
                <c:pt idx="481">
                  <c:v>15.75</c:v>
                </c:pt>
                <c:pt idx="482">
                  <c:v>19.75</c:v>
                </c:pt>
                <c:pt idx="483">
                  <c:v>24.75</c:v>
                </c:pt>
                <c:pt idx="484">
                  <c:v>24.75</c:v>
                </c:pt>
                <c:pt idx="485">
                  <c:v>30.75</c:v>
                </c:pt>
                <c:pt idx="486">
                  <c:v>23.75</c:v>
                </c:pt>
                <c:pt idx="487">
                  <c:v>24.75</c:v>
                </c:pt>
                <c:pt idx="488">
                  <c:v>15.75</c:v>
                </c:pt>
                <c:pt idx="489">
                  <c:v>21.75</c:v>
                </c:pt>
                <c:pt idx="490">
                  <c:v>13.75</c:v>
                </c:pt>
                <c:pt idx="491">
                  <c:v>22.75</c:v>
                </c:pt>
                <c:pt idx="492">
                  <c:v>22.75</c:v>
                </c:pt>
                <c:pt idx="493">
                  <c:v>23.75</c:v>
                </c:pt>
                <c:pt idx="494">
                  <c:v>34.75</c:v>
                </c:pt>
                <c:pt idx="495">
                  <c:v>28.75</c:v>
                </c:pt>
                <c:pt idx="496">
                  <c:v>27.75</c:v>
                </c:pt>
                <c:pt idx="497">
                  <c:v>25.75</c:v>
                </c:pt>
                <c:pt idx="498">
                  <c:v>24.75</c:v>
                </c:pt>
                <c:pt idx="499">
                  <c:v>29.75</c:v>
                </c:pt>
                <c:pt idx="500">
                  <c:v>31.75</c:v>
                </c:pt>
                <c:pt idx="501">
                  <c:v>21.75</c:v>
                </c:pt>
                <c:pt idx="502">
                  <c:v>33.75</c:v>
                </c:pt>
                <c:pt idx="503">
                  <c:v>33.75</c:v>
                </c:pt>
                <c:pt idx="504">
                  <c:v>32.75</c:v>
                </c:pt>
                <c:pt idx="505">
                  <c:v>31.75</c:v>
                </c:pt>
                <c:pt idx="506">
                  <c:v>35.75</c:v>
                </c:pt>
                <c:pt idx="507">
                  <c:v>38.75</c:v>
                </c:pt>
                <c:pt idx="508">
                  <c:v>39.75</c:v>
                </c:pt>
                <c:pt idx="509">
                  <c:v>38.75</c:v>
                </c:pt>
                <c:pt idx="510">
                  <c:v>37.75</c:v>
                </c:pt>
                <c:pt idx="511">
                  <c:v>31.75</c:v>
                </c:pt>
                <c:pt idx="512">
                  <c:v>35.75</c:v>
                </c:pt>
                <c:pt idx="513">
                  <c:v>33.75</c:v>
                </c:pt>
                <c:pt idx="514">
                  <c:v>26.75</c:v>
                </c:pt>
                <c:pt idx="515">
                  <c:v>32.75</c:v>
                </c:pt>
                <c:pt idx="516">
                  <c:v>29.75</c:v>
                </c:pt>
                <c:pt idx="517">
                  <c:v>36.75</c:v>
                </c:pt>
                <c:pt idx="518">
                  <c:v>26.75</c:v>
                </c:pt>
                <c:pt idx="519">
                  <c:v>47.75</c:v>
                </c:pt>
                <c:pt idx="520">
                  <c:v>30.75</c:v>
                </c:pt>
                <c:pt idx="521">
                  <c:v>31.75</c:v>
                </c:pt>
                <c:pt idx="522">
                  <c:v>35.75</c:v>
                </c:pt>
                <c:pt idx="523">
                  <c:v>36.75</c:v>
                </c:pt>
                <c:pt idx="524">
                  <c:v>32.75</c:v>
                </c:pt>
                <c:pt idx="525">
                  <c:v>29.75</c:v>
                </c:pt>
                <c:pt idx="526">
                  <c:v>34.75</c:v>
                </c:pt>
                <c:pt idx="527">
                  <c:v>39.75</c:v>
                </c:pt>
                <c:pt idx="528">
                  <c:v>37.75</c:v>
                </c:pt>
                <c:pt idx="529">
                  <c:v>34.75</c:v>
                </c:pt>
                <c:pt idx="530">
                  <c:v>32.75</c:v>
                </c:pt>
                <c:pt idx="531">
                  <c:v>36.75</c:v>
                </c:pt>
                <c:pt idx="532">
                  <c:v>30.75</c:v>
                </c:pt>
                <c:pt idx="533">
                  <c:v>32.75</c:v>
                </c:pt>
                <c:pt idx="534">
                  <c:v>36.75</c:v>
                </c:pt>
                <c:pt idx="535">
                  <c:v>39.75</c:v>
                </c:pt>
                <c:pt idx="536">
                  <c:v>33.75</c:v>
                </c:pt>
                <c:pt idx="537">
                  <c:v>45.75</c:v>
                </c:pt>
                <c:pt idx="538">
                  <c:v>36.75</c:v>
                </c:pt>
                <c:pt idx="539">
                  <c:v>34.75</c:v>
                </c:pt>
                <c:pt idx="540">
                  <c:v>37.75</c:v>
                </c:pt>
                <c:pt idx="541">
                  <c:v>37.75</c:v>
                </c:pt>
                <c:pt idx="542">
                  <c:v>43.75</c:v>
                </c:pt>
                <c:pt idx="543">
                  <c:v>44.75</c:v>
                </c:pt>
                <c:pt idx="544">
                  <c:v>51.75</c:v>
                </c:pt>
                <c:pt idx="545">
                  <c:v>59.75</c:v>
                </c:pt>
                <c:pt idx="546">
                  <c:v>60.75</c:v>
                </c:pt>
                <c:pt idx="547">
                  <c:v>69.75</c:v>
                </c:pt>
                <c:pt idx="548">
                  <c:v>77.75</c:v>
                </c:pt>
                <c:pt idx="549">
                  <c:v>83.75</c:v>
                </c:pt>
                <c:pt idx="550">
                  <c:v>92.75</c:v>
                </c:pt>
                <c:pt idx="551">
                  <c:v>99.75</c:v>
                </c:pt>
                <c:pt idx="552">
                  <c:v>108.75</c:v>
                </c:pt>
                <c:pt idx="553">
                  <c:v>123.75</c:v>
                </c:pt>
                <c:pt idx="554">
                  <c:v>126.75</c:v>
                </c:pt>
                <c:pt idx="555">
                  <c:v>125.75</c:v>
                </c:pt>
                <c:pt idx="556">
                  <c:v>123.75</c:v>
                </c:pt>
                <c:pt idx="557">
                  <c:v>122.75</c:v>
                </c:pt>
                <c:pt idx="558">
                  <c:v>113.75</c:v>
                </c:pt>
                <c:pt idx="559">
                  <c:v>122.75</c:v>
                </c:pt>
                <c:pt idx="560">
                  <c:v>114.75</c:v>
                </c:pt>
                <c:pt idx="561">
                  <c:v>111.75</c:v>
                </c:pt>
                <c:pt idx="562">
                  <c:v>111.75</c:v>
                </c:pt>
                <c:pt idx="563">
                  <c:v>114.75</c:v>
                </c:pt>
                <c:pt idx="564">
                  <c:v>111.75</c:v>
                </c:pt>
                <c:pt idx="565">
                  <c:v>111.75</c:v>
                </c:pt>
                <c:pt idx="566">
                  <c:v>101.75</c:v>
                </c:pt>
                <c:pt idx="567">
                  <c:v>110.75</c:v>
                </c:pt>
                <c:pt idx="568">
                  <c:v>92.75</c:v>
                </c:pt>
                <c:pt idx="569">
                  <c:v>95.75</c:v>
                </c:pt>
                <c:pt idx="570">
                  <c:v>93.75</c:v>
                </c:pt>
                <c:pt idx="571">
                  <c:v>95.75</c:v>
                </c:pt>
                <c:pt idx="572">
                  <c:v>89.75</c:v>
                </c:pt>
                <c:pt idx="573">
                  <c:v>94.75</c:v>
                </c:pt>
                <c:pt idx="574">
                  <c:v>105.75</c:v>
                </c:pt>
                <c:pt idx="575">
                  <c:v>106.75</c:v>
                </c:pt>
                <c:pt idx="576">
                  <c:v>112.75</c:v>
                </c:pt>
                <c:pt idx="577">
                  <c:v>118.75</c:v>
                </c:pt>
                <c:pt idx="578">
                  <c:v>133.75</c:v>
                </c:pt>
                <c:pt idx="579">
                  <c:v>142.75</c:v>
                </c:pt>
                <c:pt idx="580">
                  <c:v>144.75</c:v>
                </c:pt>
                <c:pt idx="581">
                  <c:v>160.75</c:v>
                </c:pt>
                <c:pt idx="582">
                  <c:v>177.75</c:v>
                </c:pt>
                <c:pt idx="583">
                  <c:v>197.75</c:v>
                </c:pt>
                <c:pt idx="584">
                  <c:v>217.75</c:v>
                </c:pt>
                <c:pt idx="585">
                  <c:v>236.75</c:v>
                </c:pt>
                <c:pt idx="586">
                  <c:v>256.75</c:v>
                </c:pt>
                <c:pt idx="587">
                  <c:v>284.75</c:v>
                </c:pt>
                <c:pt idx="588">
                  <c:v>298.75</c:v>
                </c:pt>
                <c:pt idx="589">
                  <c:v>319.75</c:v>
                </c:pt>
                <c:pt idx="590">
                  <c:v>331.75</c:v>
                </c:pt>
                <c:pt idx="591">
                  <c:v>347.75</c:v>
                </c:pt>
                <c:pt idx="592">
                  <c:v>365.75</c:v>
                </c:pt>
                <c:pt idx="593">
                  <c:v>383.75</c:v>
                </c:pt>
                <c:pt idx="594">
                  <c:v>414.75</c:v>
                </c:pt>
                <c:pt idx="595">
                  <c:v>445.75</c:v>
                </c:pt>
                <c:pt idx="596">
                  <c:v>497.75</c:v>
                </c:pt>
                <c:pt idx="597">
                  <c:v>554.75</c:v>
                </c:pt>
                <c:pt idx="598">
                  <c:v>626.75</c:v>
                </c:pt>
                <c:pt idx="599">
                  <c:v>710.75</c:v>
                </c:pt>
                <c:pt idx="600">
                  <c:v>753.75</c:v>
                </c:pt>
                <c:pt idx="601">
                  <c:v>808.75</c:v>
                </c:pt>
                <c:pt idx="602">
                  <c:v>821.75</c:v>
                </c:pt>
                <c:pt idx="603">
                  <c:v>814.75</c:v>
                </c:pt>
                <c:pt idx="604">
                  <c:v>786.75</c:v>
                </c:pt>
                <c:pt idx="605">
                  <c:v>748.75</c:v>
                </c:pt>
                <c:pt idx="606">
                  <c:v>722.75</c:v>
                </c:pt>
                <c:pt idx="607">
                  <c:v>703.75</c:v>
                </c:pt>
                <c:pt idx="608">
                  <c:v>678.75</c:v>
                </c:pt>
                <c:pt idx="609">
                  <c:v>667.75</c:v>
                </c:pt>
                <c:pt idx="610">
                  <c:v>666.75</c:v>
                </c:pt>
                <c:pt idx="611">
                  <c:v>677.75</c:v>
                </c:pt>
                <c:pt idx="612">
                  <c:v>715.75</c:v>
                </c:pt>
                <c:pt idx="613">
                  <c:v>782.75</c:v>
                </c:pt>
                <c:pt idx="614">
                  <c:v>863.75</c:v>
                </c:pt>
                <c:pt idx="615">
                  <c:v>965.75</c:v>
                </c:pt>
                <c:pt idx="616">
                  <c:v>1006.75</c:v>
                </c:pt>
                <c:pt idx="617">
                  <c:v>1008.75</c:v>
                </c:pt>
                <c:pt idx="618">
                  <c:v>935.75</c:v>
                </c:pt>
                <c:pt idx="619">
                  <c:v>852.75</c:v>
                </c:pt>
                <c:pt idx="620">
                  <c:v>739.75</c:v>
                </c:pt>
                <c:pt idx="621">
                  <c:v>658.75</c:v>
                </c:pt>
                <c:pt idx="622">
                  <c:v>585.75</c:v>
                </c:pt>
                <c:pt idx="623">
                  <c:v>517.75</c:v>
                </c:pt>
                <c:pt idx="624">
                  <c:v>477.75</c:v>
                </c:pt>
                <c:pt idx="625">
                  <c:v>450.75</c:v>
                </c:pt>
                <c:pt idx="626">
                  <c:v>446.75</c:v>
                </c:pt>
                <c:pt idx="627">
                  <c:v>456.75</c:v>
                </c:pt>
                <c:pt idx="628">
                  <c:v>453.75</c:v>
                </c:pt>
                <c:pt idx="629">
                  <c:v>470.75</c:v>
                </c:pt>
                <c:pt idx="630">
                  <c:v>455.75</c:v>
                </c:pt>
                <c:pt idx="631">
                  <c:v>427.75</c:v>
                </c:pt>
                <c:pt idx="632">
                  <c:v>402.75</c:v>
                </c:pt>
                <c:pt idx="633">
                  <c:v>354.75</c:v>
                </c:pt>
                <c:pt idx="634">
                  <c:v>305.75</c:v>
                </c:pt>
                <c:pt idx="635">
                  <c:v>268.75</c:v>
                </c:pt>
                <c:pt idx="636">
                  <c:v>222.75</c:v>
                </c:pt>
                <c:pt idx="637">
                  <c:v>195.75</c:v>
                </c:pt>
                <c:pt idx="638">
                  <c:v>172.75</c:v>
                </c:pt>
                <c:pt idx="639">
                  <c:v>161.75</c:v>
                </c:pt>
                <c:pt idx="640">
                  <c:v>145.75</c:v>
                </c:pt>
                <c:pt idx="641">
                  <c:v>127.75</c:v>
                </c:pt>
                <c:pt idx="642">
                  <c:v>123.75</c:v>
                </c:pt>
                <c:pt idx="643">
                  <c:v>107.75</c:v>
                </c:pt>
                <c:pt idx="644">
                  <c:v>93.75</c:v>
                </c:pt>
                <c:pt idx="645">
                  <c:v>92.75</c:v>
                </c:pt>
                <c:pt idx="646">
                  <c:v>92.75</c:v>
                </c:pt>
                <c:pt idx="647">
                  <c:v>86.75</c:v>
                </c:pt>
                <c:pt idx="648">
                  <c:v>90.75</c:v>
                </c:pt>
                <c:pt idx="649">
                  <c:v>74.75</c:v>
                </c:pt>
                <c:pt idx="650">
                  <c:v>67.75</c:v>
                </c:pt>
                <c:pt idx="651">
                  <c:v>68.75</c:v>
                </c:pt>
                <c:pt idx="652">
                  <c:v>59.75</c:v>
                </c:pt>
                <c:pt idx="653">
                  <c:v>51.75</c:v>
                </c:pt>
                <c:pt idx="654">
                  <c:v>52.75</c:v>
                </c:pt>
                <c:pt idx="655">
                  <c:v>62.75</c:v>
                </c:pt>
                <c:pt idx="656">
                  <c:v>56.75</c:v>
                </c:pt>
                <c:pt idx="657">
                  <c:v>51.75</c:v>
                </c:pt>
                <c:pt idx="658">
                  <c:v>48.75</c:v>
                </c:pt>
                <c:pt idx="659">
                  <c:v>50.75</c:v>
                </c:pt>
                <c:pt idx="660">
                  <c:v>53.75</c:v>
                </c:pt>
                <c:pt idx="661">
                  <c:v>41.75</c:v>
                </c:pt>
                <c:pt idx="662">
                  <c:v>38.75</c:v>
                </c:pt>
                <c:pt idx="663">
                  <c:v>40.75</c:v>
                </c:pt>
                <c:pt idx="664">
                  <c:v>35.75</c:v>
                </c:pt>
                <c:pt idx="665">
                  <c:v>34.75</c:v>
                </c:pt>
                <c:pt idx="666">
                  <c:v>37.75</c:v>
                </c:pt>
                <c:pt idx="667">
                  <c:v>36.75</c:v>
                </c:pt>
                <c:pt idx="668">
                  <c:v>42.75</c:v>
                </c:pt>
                <c:pt idx="669">
                  <c:v>38.75</c:v>
                </c:pt>
                <c:pt idx="670">
                  <c:v>38.75</c:v>
                </c:pt>
                <c:pt idx="671">
                  <c:v>33.75</c:v>
                </c:pt>
                <c:pt idx="672">
                  <c:v>36.75</c:v>
                </c:pt>
                <c:pt idx="673">
                  <c:v>33.75</c:v>
                </c:pt>
                <c:pt idx="674">
                  <c:v>31.75</c:v>
                </c:pt>
                <c:pt idx="675">
                  <c:v>30.75</c:v>
                </c:pt>
                <c:pt idx="676">
                  <c:v>37.75</c:v>
                </c:pt>
                <c:pt idx="677">
                  <c:v>36.75</c:v>
                </c:pt>
                <c:pt idx="678">
                  <c:v>39.75</c:v>
                </c:pt>
                <c:pt idx="679">
                  <c:v>34.75</c:v>
                </c:pt>
                <c:pt idx="680">
                  <c:v>33.75</c:v>
                </c:pt>
                <c:pt idx="681">
                  <c:v>32.75</c:v>
                </c:pt>
                <c:pt idx="682">
                  <c:v>22.75</c:v>
                </c:pt>
                <c:pt idx="683">
                  <c:v>23.75</c:v>
                </c:pt>
                <c:pt idx="684">
                  <c:v>35.75</c:v>
                </c:pt>
                <c:pt idx="685">
                  <c:v>42.75</c:v>
                </c:pt>
                <c:pt idx="686">
                  <c:v>30.75</c:v>
                </c:pt>
                <c:pt idx="687">
                  <c:v>34.75</c:v>
                </c:pt>
                <c:pt idx="688">
                  <c:v>33.75</c:v>
                </c:pt>
                <c:pt idx="689">
                  <c:v>29.75</c:v>
                </c:pt>
                <c:pt idx="690">
                  <c:v>32.75</c:v>
                </c:pt>
                <c:pt idx="691">
                  <c:v>39.75</c:v>
                </c:pt>
                <c:pt idx="692">
                  <c:v>40.75</c:v>
                </c:pt>
                <c:pt idx="693">
                  <c:v>30.75</c:v>
                </c:pt>
                <c:pt idx="694">
                  <c:v>27.75</c:v>
                </c:pt>
                <c:pt idx="695">
                  <c:v>29.75</c:v>
                </c:pt>
                <c:pt idx="696">
                  <c:v>23.75</c:v>
                </c:pt>
                <c:pt idx="697">
                  <c:v>33.75</c:v>
                </c:pt>
                <c:pt idx="698">
                  <c:v>31.75</c:v>
                </c:pt>
                <c:pt idx="699">
                  <c:v>27.75</c:v>
                </c:pt>
                <c:pt idx="700">
                  <c:v>26.75</c:v>
                </c:pt>
                <c:pt idx="701">
                  <c:v>32.75</c:v>
                </c:pt>
                <c:pt idx="702">
                  <c:v>34.75</c:v>
                </c:pt>
                <c:pt idx="703">
                  <c:v>26.75</c:v>
                </c:pt>
                <c:pt idx="704">
                  <c:v>34.75</c:v>
                </c:pt>
                <c:pt idx="705">
                  <c:v>29.75</c:v>
                </c:pt>
                <c:pt idx="706">
                  <c:v>22.75</c:v>
                </c:pt>
                <c:pt idx="707">
                  <c:v>34.75</c:v>
                </c:pt>
                <c:pt idx="708">
                  <c:v>28.75</c:v>
                </c:pt>
                <c:pt idx="709">
                  <c:v>27.75</c:v>
                </c:pt>
                <c:pt idx="710">
                  <c:v>27.75</c:v>
                </c:pt>
                <c:pt idx="711">
                  <c:v>30.75</c:v>
                </c:pt>
                <c:pt idx="712">
                  <c:v>36.75</c:v>
                </c:pt>
                <c:pt idx="713">
                  <c:v>20.75</c:v>
                </c:pt>
                <c:pt idx="714">
                  <c:v>19.75</c:v>
                </c:pt>
                <c:pt idx="715">
                  <c:v>22.75</c:v>
                </c:pt>
                <c:pt idx="716">
                  <c:v>23.75</c:v>
                </c:pt>
                <c:pt idx="717">
                  <c:v>34.75</c:v>
                </c:pt>
                <c:pt idx="718">
                  <c:v>40.75</c:v>
                </c:pt>
                <c:pt idx="719">
                  <c:v>34.75</c:v>
                </c:pt>
                <c:pt idx="720">
                  <c:v>26.75</c:v>
                </c:pt>
                <c:pt idx="721">
                  <c:v>30.75</c:v>
                </c:pt>
                <c:pt idx="722">
                  <c:v>33.75</c:v>
                </c:pt>
                <c:pt idx="723">
                  <c:v>27.75</c:v>
                </c:pt>
                <c:pt idx="724">
                  <c:v>24.75</c:v>
                </c:pt>
                <c:pt idx="725">
                  <c:v>25.75</c:v>
                </c:pt>
                <c:pt idx="726">
                  <c:v>29.75</c:v>
                </c:pt>
                <c:pt idx="727">
                  <c:v>19.75</c:v>
                </c:pt>
                <c:pt idx="728">
                  <c:v>25.75</c:v>
                </c:pt>
                <c:pt idx="729">
                  <c:v>26.75</c:v>
                </c:pt>
                <c:pt idx="730">
                  <c:v>23.75</c:v>
                </c:pt>
                <c:pt idx="731">
                  <c:v>28.75</c:v>
                </c:pt>
                <c:pt idx="732">
                  <c:v>26.75</c:v>
                </c:pt>
                <c:pt idx="733">
                  <c:v>25.75</c:v>
                </c:pt>
                <c:pt idx="734">
                  <c:v>28.75</c:v>
                </c:pt>
                <c:pt idx="735">
                  <c:v>22.75</c:v>
                </c:pt>
                <c:pt idx="736">
                  <c:v>22.75</c:v>
                </c:pt>
                <c:pt idx="737">
                  <c:v>32.75</c:v>
                </c:pt>
                <c:pt idx="738">
                  <c:v>24.75</c:v>
                </c:pt>
                <c:pt idx="739">
                  <c:v>19.75</c:v>
                </c:pt>
                <c:pt idx="740">
                  <c:v>19.75</c:v>
                </c:pt>
                <c:pt idx="741">
                  <c:v>24.75</c:v>
                </c:pt>
                <c:pt idx="742">
                  <c:v>21.75</c:v>
                </c:pt>
                <c:pt idx="743">
                  <c:v>22.75</c:v>
                </c:pt>
                <c:pt idx="744">
                  <c:v>13.75</c:v>
                </c:pt>
                <c:pt idx="745">
                  <c:v>20.75</c:v>
                </c:pt>
                <c:pt idx="746">
                  <c:v>27.75</c:v>
                </c:pt>
                <c:pt idx="747">
                  <c:v>15.75</c:v>
                </c:pt>
                <c:pt idx="748">
                  <c:v>19.75</c:v>
                </c:pt>
                <c:pt idx="749">
                  <c:v>26.75</c:v>
                </c:pt>
                <c:pt idx="750">
                  <c:v>19.75</c:v>
                </c:pt>
                <c:pt idx="751">
                  <c:v>21.75</c:v>
                </c:pt>
                <c:pt idx="752">
                  <c:v>21.75</c:v>
                </c:pt>
                <c:pt idx="753">
                  <c:v>20.75</c:v>
                </c:pt>
                <c:pt idx="754">
                  <c:v>18.75</c:v>
                </c:pt>
                <c:pt idx="755">
                  <c:v>21.75</c:v>
                </c:pt>
                <c:pt idx="756">
                  <c:v>22.75</c:v>
                </c:pt>
                <c:pt idx="757">
                  <c:v>17.75</c:v>
                </c:pt>
                <c:pt idx="758">
                  <c:v>31.75</c:v>
                </c:pt>
                <c:pt idx="759">
                  <c:v>22.75</c:v>
                </c:pt>
                <c:pt idx="760">
                  <c:v>29.75</c:v>
                </c:pt>
                <c:pt idx="761">
                  <c:v>24.75</c:v>
                </c:pt>
                <c:pt idx="762">
                  <c:v>24.75</c:v>
                </c:pt>
                <c:pt idx="763">
                  <c:v>14.75</c:v>
                </c:pt>
                <c:pt idx="764">
                  <c:v>18.75</c:v>
                </c:pt>
                <c:pt idx="765">
                  <c:v>19.75</c:v>
                </c:pt>
                <c:pt idx="766">
                  <c:v>18.75</c:v>
                </c:pt>
                <c:pt idx="767">
                  <c:v>19.75</c:v>
                </c:pt>
                <c:pt idx="768">
                  <c:v>23.75</c:v>
                </c:pt>
                <c:pt idx="769">
                  <c:v>15.75</c:v>
                </c:pt>
                <c:pt idx="770">
                  <c:v>17.75</c:v>
                </c:pt>
                <c:pt idx="771">
                  <c:v>15.75</c:v>
                </c:pt>
                <c:pt idx="772">
                  <c:v>19.75</c:v>
                </c:pt>
                <c:pt idx="773">
                  <c:v>13.75</c:v>
                </c:pt>
                <c:pt idx="774">
                  <c:v>20.75</c:v>
                </c:pt>
                <c:pt idx="775">
                  <c:v>19.75</c:v>
                </c:pt>
                <c:pt idx="776">
                  <c:v>19.75</c:v>
                </c:pt>
                <c:pt idx="777">
                  <c:v>13.75</c:v>
                </c:pt>
                <c:pt idx="778">
                  <c:v>22.75</c:v>
                </c:pt>
                <c:pt idx="779">
                  <c:v>14.75</c:v>
                </c:pt>
                <c:pt idx="780">
                  <c:v>21.75</c:v>
                </c:pt>
                <c:pt idx="781">
                  <c:v>16.75</c:v>
                </c:pt>
                <c:pt idx="782">
                  <c:v>13.75</c:v>
                </c:pt>
                <c:pt idx="783">
                  <c:v>14.75</c:v>
                </c:pt>
                <c:pt idx="784">
                  <c:v>21.75</c:v>
                </c:pt>
                <c:pt idx="785">
                  <c:v>26.75</c:v>
                </c:pt>
                <c:pt idx="786">
                  <c:v>11.75</c:v>
                </c:pt>
                <c:pt idx="787">
                  <c:v>14.75</c:v>
                </c:pt>
                <c:pt idx="788">
                  <c:v>19.75</c:v>
                </c:pt>
                <c:pt idx="789">
                  <c:v>8.75</c:v>
                </c:pt>
                <c:pt idx="790">
                  <c:v>13.75</c:v>
                </c:pt>
                <c:pt idx="791">
                  <c:v>19.75</c:v>
                </c:pt>
                <c:pt idx="792">
                  <c:v>12.75</c:v>
                </c:pt>
                <c:pt idx="793">
                  <c:v>18.75</c:v>
                </c:pt>
                <c:pt idx="794">
                  <c:v>9.75</c:v>
                </c:pt>
                <c:pt idx="795">
                  <c:v>11.75</c:v>
                </c:pt>
                <c:pt idx="796">
                  <c:v>10.75</c:v>
                </c:pt>
                <c:pt idx="797">
                  <c:v>12.75</c:v>
                </c:pt>
                <c:pt idx="798">
                  <c:v>13.75</c:v>
                </c:pt>
                <c:pt idx="799">
                  <c:v>5.75</c:v>
                </c:pt>
                <c:pt idx="800">
                  <c:v>8.75</c:v>
                </c:pt>
                <c:pt idx="801">
                  <c:v>18.75</c:v>
                </c:pt>
                <c:pt idx="802">
                  <c:v>13.75</c:v>
                </c:pt>
                <c:pt idx="803">
                  <c:v>10.75</c:v>
                </c:pt>
                <c:pt idx="804">
                  <c:v>8.75</c:v>
                </c:pt>
                <c:pt idx="805">
                  <c:v>6.75</c:v>
                </c:pt>
                <c:pt idx="806">
                  <c:v>11.75</c:v>
                </c:pt>
                <c:pt idx="807">
                  <c:v>1.75</c:v>
                </c:pt>
                <c:pt idx="808">
                  <c:v>11.75</c:v>
                </c:pt>
                <c:pt idx="809">
                  <c:v>8.75</c:v>
                </c:pt>
                <c:pt idx="810">
                  <c:v>2.75</c:v>
                </c:pt>
                <c:pt idx="811">
                  <c:v>7.75</c:v>
                </c:pt>
                <c:pt idx="812">
                  <c:v>12.75</c:v>
                </c:pt>
                <c:pt idx="813">
                  <c:v>12.75</c:v>
                </c:pt>
                <c:pt idx="814">
                  <c:v>6.75</c:v>
                </c:pt>
                <c:pt idx="815">
                  <c:v>7.75</c:v>
                </c:pt>
                <c:pt idx="816">
                  <c:v>14.75</c:v>
                </c:pt>
                <c:pt idx="817">
                  <c:v>11.75</c:v>
                </c:pt>
                <c:pt idx="818">
                  <c:v>5.75</c:v>
                </c:pt>
                <c:pt idx="819">
                  <c:v>5.75</c:v>
                </c:pt>
                <c:pt idx="820">
                  <c:v>3.75</c:v>
                </c:pt>
                <c:pt idx="821">
                  <c:v>4.75</c:v>
                </c:pt>
                <c:pt idx="822">
                  <c:v>11.75</c:v>
                </c:pt>
                <c:pt idx="823">
                  <c:v>8.75</c:v>
                </c:pt>
                <c:pt idx="824">
                  <c:v>8.75</c:v>
                </c:pt>
                <c:pt idx="825">
                  <c:v>0.75</c:v>
                </c:pt>
                <c:pt idx="826">
                  <c:v>6.75</c:v>
                </c:pt>
                <c:pt idx="827">
                  <c:v>3.75</c:v>
                </c:pt>
                <c:pt idx="828">
                  <c:v>8.75</c:v>
                </c:pt>
                <c:pt idx="829">
                  <c:v>1.75</c:v>
                </c:pt>
                <c:pt idx="830">
                  <c:v>5.75</c:v>
                </c:pt>
                <c:pt idx="831">
                  <c:v>8.75</c:v>
                </c:pt>
                <c:pt idx="832">
                  <c:v>5.75</c:v>
                </c:pt>
                <c:pt idx="833">
                  <c:v>9.75</c:v>
                </c:pt>
                <c:pt idx="834">
                  <c:v>5.75</c:v>
                </c:pt>
                <c:pt idx="835">
                  <c:v>9.75</c:v>
                </c:pt>
                <c:pt idx="836">
                  <c:v>4.75</c:v>
                </c:pt>
                <c:pt idx="837">
                  <c:v>5.75</c:v>
                </c:pt>
                <c:pt idx="838">
                  <c:v>3.75</c:v>
                </c:pt>
                <c:pt idx="839">
                  <c:v>5.75</c:v>
                </c:pt>
                <c:pt idx="840">
                  <c:v>-5.25</c:v>
                </c:pt>
                <c:pt idx="841">
                  <c:v>-1.25</c:v>
                </c:pt>
                <c:pt idx="842">
                  <c:v>-4.25</c:v>
                </c:pt>
                <c:pt idx="843">
                  <c:v>12.75</c:v>
                </c:pt>
                <c:pt idx="844">
                  <c:v>1.75</c:v>
                </c:pt>
                <c:pt idx="845">
                  <c:v>-0.25</c:v>
                </c:pt>
                <c:pt idx="846">
                  <c:v>-1.25</c:v>
                </c:pt>
                <c:pt idx="847">
                  <c:v>2.75</c:v>
                </c:pt>
                <c:pt idx="848">
                  <c:v>6.75</c:v>
                </c:pt>
                <c:pt idx="849">
                  <c:v>5.75</c:v>
                </c:pt>
                <c:pt idx="850">
                  <c:v>6.75</c:v>
                </c:pt>
                <c:pt idx="851">
                  <c:v>-0.25</c:v>
                </c:pt>
                <c:pt idx="852">
                  <c:v>15.75</c:v>
                </c:pt>
                <c:pt idx="853">
                  <c:v>7.75</c:v>
                </c:pt>
                <c:pt idx="854">
                  <c:v>0.75</c:v>
                </c:pt>
                <c:pt idx="855">
                  <c:v>3.75</c:v>
                </c:pt>
                <c:pt idx="856">
                  <c:v>4.75</c:v>
                </c:pt>
                <c:pt idx="857">
                  <c:v>9.75</c:v>
                </c:pt>
                <c:pt idx="858">
                  <c:v>8.75</c:v>
                </c:pt>
                <c:pt idx="859">
                  <c:v>16.75</c:v>
                </c:pt>
                <c:pt idx="860">
                  <c:v>1.75</c:v>
                </c:pt>
                <c:pt idx="861">
                  <c:v>20.75</c:v>
                </c:pt>
                <c:pt idx="862">
                  <c:v>4.75</c:v>
                </c:pt>
                <c:pt idx="863">
                  <c:v>-0.25</c:v>
                </c:pt>
                <c:pt idx="864">
                  <c:v>4.75</c:v>
                </c:pt>
                <c:pt idx="865">
                  <c:v>10.75</c:v>
                </c:pt>
                <c:pt idx="866">
                  <c:v>3.75</c:v>
                </c:pt>
                <c:pt idx="867">
                  <c:v>7.75</c:v>
                </c:pt>
                <c:pt idx="868">
                  <c:v>13.75</c:v>
                </c:pt>
                <c:pt idx="869">
                  <c:v>4.75</c:v>
                </c:pt>
                <c:pt idx="870">
                  <c:v>6.75</c:v>
                </c:pt>
                <c:pt idx="871">
                  <c:v>1.75</c:v>
                </c:pt>
                <c:pt idx="872">
                  <c:v>7.75</c:v>
                </c:pt>
                <c:pt idx="873">
                  <c:v>1.75</c:v>
                </c:pt>
                <c:pt idx="874">
                  <c:v>3.75</c:v>
                </c:pt>
                <c:pt idx="875">
                  <c:v>7.75</c:v>
                </c:pt>
                <c:pt idx="876">
                  <c:v>7.75</c:v>
                </c:pt>
                <c:pt idx="877">
                  <c:v>6.75</c:v>
                </c:pt>
                <c:pt idx="878">
                  <c:v>-2.25</c:v>
                </c:pt>
                <c:pt idx="879">
                  <c:v>9.75</c:v>
                </c:pt>
                <c:pt idx="880">
                  <c:v>3.75</c:v>
                </c:pt>
                <c:pt idx="881">
                  <c:v>16.75</c:v>
                </c:pt>
                <c:pt idx="882">
                  <c:v>4.75</c:v>
                </c:pt>
                <c:pt idx="883">
                  <c:v>12.75</c:v>
                </c:pt>
                <c:pt idx="884">
                  <c:v>10.75</c:v>
                </c:pt>
                <c:pt idx="885">
                  <c:v>8.75</c:v>
                </c:pt>
                <c:pt idx="886">
                  <c:v>19.75</c:v>
                </c:pt>
                <c:pt idx="887">
                  <c:v>5.75</c:v>
                </c:pt>
                <c:pt idx="888">
                  <c:v>3.75</c:v>
                </c:pt>
                <c:pt idx="889">
                  <c:v>2.75</c:v>
                </c:pt>
                <c:pt idx="890">
                  <c:v>42.75</c:v>
                </c:pt>
                <c:pt idx="891">
                  <c:v>2.75</c:v>
                </c:pt>
                <c:pt idx="892">
                  <c:v>17.75</c:v>
                </c:pt>
                <c:pt idx="893">
                  <c:v>3.75</c:v>
                </c:pt>
                <c:pt idx="894">
                  <c:v>2.75</c:v>
                </c:pt>
                <c:pt idx="895">
                  <c:v>16.75</c:v>
                </c:pt>
                <c:pt idx="896">
                  <c:v>4.75</c:v>
                </c:pt>
                <c:pt idx="897">
                  <c:v>8.75</c:v>
                </c:pt>
                <c:pt idx="898">
                  <c:v>9.75</c:v>
                </c:pt>
                <c:pt idx="899">
                  <c:v>3.75</c:v>
                </c:pt>
                <c:pt idx="900">
                  <c:v>6.75</c:v>
                </c:pt>
                <c:pt idx="901">
                  <c:v>10.75</c:v>
                </c:pt>
                <c:pt idx="902">
                  <c:v>12.75</c:v>
                </c:pt>
                <c:pt idx="903">
                  <c:v>8.75</c:v>
                </c:pt>
                <c:pt idx="904">
                  <c:v>5.75</c:v>
                </c:pt>
                <c:pt idx="905">
                  <c:v>6.75</c:v>
                </c:pt>
                <c:pt idx="906">
                  <c:v>10.75</c:v>
                </c:pt>
                <c:pt idx="907">
                  <c:v>-0.25</c:v>
                </c:pt>
                <c:pt idx="908">
                  <c:v>7.75</c:v>
                </c:pt>
                <c:pt idx="909">
                  <c:v>5.75</c:v>
                </c:pt>
                <c:pt idx="910">
                  <c:v>3.75</c:v>
                </c:pt>
                <c:pt idx="911">
                  <c:v>6.75</c:v>
                </c:pt>
                <c:pt idx="912">
                  <c:v>9.75</c:v>
                </c:pt>
                <c:pt idx="913">
                  <c:v>5.75</c:v>
                </c:pt>
                <c:pt idx="914">
                  <c:v>7.75</c:v>
                </c:pt>
                <c:pt idx="915">
                  <c:v>8.75</c:v>
                </c:pt>
                <c:pt idx="916">
                  <c:v>0.75</c:v>
                </c:pt>
                <c:pt idx="917">
                  <c:v>3.75</c:v>
                </c:pt>
                <c:pt idx="918">
                  <c:v>6.75</c:v>
                </c:pt>
                <c:pt idx="919">
                  <c:v>7.75</c:v>
                </c:pt>
                <c:pt idx="920">
                  <c:v>2.75</c:v>
                </c:pt>
                <c:pt idx="921">
                  <c:v>1.75</c:v>
                </c:pt>
                <c:pt idx="922">
                  <c:v>-0.25</c:v>
                </c:pt>
                <c:pt idx="923">
                  <c:v>9.75</c:v>
                </c:pt>
                <c:pt idx="924">
                  <c:v>-1.25</c:v>
                </c:pt>
                <c:pt idx="925">
                  <c:v>3.75</c:v>
                </c:pt>
                <c:pt idx="926">
                  <c:v>1.75</c:v>
                </c:pt>
                <c:pt idx="927">
                  <c:v>0.75</c:v>
                </c:pt>
                <c:pt idx="928">
                  <c:v>12.75</c:v>
                </c:pt>
                <c:pt idx="929">
                  <c:v>6.75</c:v>
                </c:pt>
                <c:pt idx="930">
                  <c:v>0.75</c:v>
                </c:pt>
                <c:pt idx="931">
                  <c:v>4.75</c:v>
                </c:pt>
                <c:pt idx="932">
                  <c:v>4.75</c:v>
                </c:pt>
                <c:pt idx="933">
                  <c:v>9.75</c:v>
                </c:pt>
                <c:pt idx="934">
                  <c:v>6.75</c:v>
                </c:pt>
                <c:pt idx="935">
                  <c:v>5.75</c:v>
                </c:pt>
                <c:pt idx="936">
                  <c:v>7.75</c:v>
                </c:pt>
                <c:pt idx="937">
                  <c:v>5.75</c:v>
                </c:pt>
                <c:pt idx="938">
                  <c:v>8.75</c:v>
                </c:pt>
                <c:pt idx="939">
                  <c:v>4.75</c:v>
                </c:pt>
                <c:pt idx="940">
                  <c:v>7.75</c:v>
                </c:pt>
                <c:pt idx="941">
                  <c:v>3.75</c:v>
                </c:pt>
                <c:pt idx="942">
                  <c:v>4.75</c:v>
                </c:pt>
                <c:pt idx="943">
                  <c:v>5.75</c:v>
                </c:pt>
                <c:pt idx="944">
                  <c:v>8.75</c:v>
                </c:pt>
                <c:pt idx="945">
                  <c:v>2.75</c:v>
                </c:pt>
                <c:pt idx="946">
                  <c:v>8.75</c:v>
                </c:pt>
                <c:pt idx="947">
                  <c:v>5.75</c:v>
                </c:pt>
                <c:pt idx="948">
                  <c:v>12.75</c:v>
                </c:pt>
                <c:pt idx="949">
                  <c:v>3.75</c:v>
                </c:pt>
                <c:pt idx="950">
                  <c:v>-2.25</c:v>
                </c:pt>
                <c:pt idx="951">
                  <c:v>0.75</c:v>
                </c:pt>
                <c:pt idx="952">
                  <c:v>3.75</c:v>
                </c:pt>
                <c:pt idx="953">
                  <c:v>4.75</c:v>
                </c:pt>
                <c:pt idx="954">
                  <c:v>1.75</c:v>
                </c:pt>
                <c:pt idx="955">
                  <c:v>9.75</c:v>
                </c:pt>
                <c:pt idx="956">
                  <c:v>7.75</c:v>
                </c:pt>
                <c:pt idx="957">
                  <c:v>4.75</c:v>
                </c:pt>
                <c:pt idx="958">
                  <c:v>-1.25</c:v>
                </c:pt>
                <c:pt idx="959">
                  <c:v>2.75</c:v>
                </c:pt>
                <c:pt idx="960">
                  <c:v>4.75</c:v>
                </c:pt>
                <c:pt idx="961">
                  <c:v>5.75</c:v>
                </c:pt>
                <c:pt idx="962">
                  <c:v>2.75</c:v>
                </c:pt>
                <c:pt idx="963">
                  <c:v>5.75</c:v>
                </c:pt>
                <c:pt idx="964">
                  <c:v>7.75</c:v>
                </c:pt>
                <c:pt idx="965">
                  <c:v>1.75</c:v>
                </c:pt>
                <c:pt idx="966">
                  <c:v>9.75</c:v>
                </c:pt>
                <c:pt idx="967">
                  <c:v>7.75</c:v>
                </c:pt>
                <c:pt idx="968">
                  <c:v>3.75</c:v>
                </c:pt>
                <c:pt idx="969">
                  <c:v>4.75</c:v>
                </c:pt>
                <c:pt idx="970">
                  <c:v>8.75</c:v>
                </c:pt>
                <c:pt idx="971">
                  <c:v>9.75</c:v>
                </c:pt>
                <c:pt idx="972">
                  <c:v>2.75</c:v>
                </c:pt>
                <c:pt idx="973">
                  <c:v>2.75</c:v>
                </c:pt>
                <c:pt idx="974">
                  <c:v>2.75</c:v>
                </c:pt>
                <c:pt idx="975">
                  <c:v>1.75</c:v>
                </c:pt>
                <c:pt idx="976">
                  <c:v>14.75</c:v>
                </c:pt>
                <c:pt idx="977">
                  <c:v>15.75</c:v>
                </c:pt>
                <c:pt idx="978">
                  <c:v>11.75</c:v>
                </c:pt>
                <c:pt idx="979">
                  <c:v>4.75</c:v>
                </c:pt>
                <c:pt idx="980">
                  <c:v>0.75</c:v>
                </c:pt>
                <c:pt idx="981">
                  <c:v>7.75</c:v>
                </c:pt>
                <c:pt idx="982">
                  <c:v>7.75</c:v>
                </c:pt>
                <c:pt idx="983">
                  <c:v>5.75</c:v>
                </c:pt>
                <c:pt idx="984">
                  <c:v>6.75</c:v>
                </c:pt>
                <c:pt idx="985">
                  <c:v>6.75</c:v>
                </c:pt>
                <c:pt idx="986">
                  <c:v>5.75</c:v>
                </c:pt>
                <c:pt idx="987">
                  <c:v>3.75</c:v>
                </c:pt>
                <c:pt idx="988">
                  <c:v>6.75</c:v>
                </c:pt>
                <c:pt idx="989">
                  <c:v>-1.25</c:v>
                </c:pt>
                <c:pt idx="990">
                  <c:v>1.75</c:v>
                </c:pt>
                <c:pt idx="991">
                  <c:v>7.75</c:v>
                </c:pt>
                <c:pt idx="992">
                  <c:v>1.75</c:v>
                </c:pt>
                <c:pt idx="993">
                  <c:v>6.75</c:v>
                </c:pt>
                <c:pt idx="994">
                  <c:v>4.75</c:v>
                </c:pt>
                <c:pt idx="995">
                  <c:v>5.75</c:v>
                </c:pt>
                <c:pt idx="996">
                  <c:v>3.75</c:v>
                </c:pt>
                <c:pt idx="997">
                  <c:v>9.75</c:v>
                </c:pt>
                <c:pt idx="998">
                  <c:v>1.75</c:v>
                </c:pt>
                <c:pt idx="999">
                  <c:v>-1.25</c:v>
                </c:pt>
                <c:pt idx="1000">
                  <c:v>4.75</c:v>
                </c:pt>
                <c:pt idx="1001">
                  <c:v>12.75</c:v>
                </c:pt>
                <c:pt idx="1002">
                  <c:v>3.75</c:v>
                </c:pt>
                <c:pt idx="1003">
                  <c:v>14.75</c:v>
                </c:pt>
                <c:pt idx="1004">
                  <c:v>5.75</c:v>
                </c:pt>
                <c:pt idx="1005">
                  <c:v>-0.25</c:v>
                </c:pt>
                <c:pt idx="1006">
                  <c:v>13.75</c:v>
                </c:pt>
                <c:pt idx="1007">
                  <c:v>3.75</c:v>
                </c:pt>
                <c:pt idx="1008">
                  <c:v>5.75</c:v>
                </c:pt>
                <c:pt idx="1009">
                  <c:v>2.75</c:v>
                </c:pt>
                <c:pt idx="1010">
                  <c:v>9.75</c:v>
                </c:pt>
                <c:pt idx="1011">
                  <c:v>14.75</c:v>
                </c:pt>
                <c:pt idx="1012">
                  <c:v>-3.25</c:v>
                </c:pt>
                <c:pt idx="1013">
                  <c:v>1.75</c:v>
                </c:pt>
                <c:pt idx="1014">
                  <c:v>4.75</c:v>
                </c:pt>
                <c:pt idx="1015">
                  <c:v>0.75</c:v>
                </c:pt>
                <c:pt idx="1016">
                  <c:v>-0.25</c:v>
                </c:pt>
                <c:pt idx="1017">
                  <c:v>5.75</c:v>
                </c:pt>
                <c:pt idx="1018">
                  <c:v>-1.25</c:v>
                </c:pt>
                <c:pt idx="1019">
                  <c:v>5.75</c:v>
                </c:pt>
                <c:pt idx="1020">
                  <c:v>-0.25</c:v>
                </c:pt>
                <c:pt idx="1021">
                  <c:v>6.75</c:v>
                </c:pt>
                <c:pt idx="1022">
                  <c:v>2.75</c:v>
                </c:pt>
                <c:pt idx="1023">
                  <c:v>3.75</c:v>
                </c:pt>
                <c:pt idx="1024">
                  <c:v>-12.25</c:v>
                </c:pt>
                <c:pt idx="1025">
                  <c:v>-14.25</c:v>
                </c:pt>
                <c:pt idx="1026">
                  <c:v>-17.25</c:v>
                </c:pt>
                <c:pt idx="1027">
                  <c:v>-12.25</c:v>
                </c:pt>
                <c:pt idx="1028">
                  <c:v>13.75</c:v>
                </c:pt>
                <c:pt idx="1029">
                  <c:v>6.75</c:v>
                </c:pt>
                <c:pt idx="1030">
                  <c:v>8.75</c:v>
                </c:pt>
                <c:pt idx="1031">
                  <c:v>0.75</c:v>
                </c:pt>
                <c:pt idx="1032">
                  <c:v>6.75</c:v>
                </c:pt>
                <c:pt idx="1033">
                  <c:v>8.75</c:v>
                </c:pt>
                <c:pt idx="1034">
                  <c:v>-1.25</c:v>
                </c:pt>
                <c:pt idx="1035">
                  <c:v>3.75</c:v>
                </c:pt>
                <c:pt idx="1036">
                  <c:v>-2.25</c:v>
                </c:pt>
                <c:pt idx="1037">
                  <c:v>-2.25</c:v>
                </c:pt>
                <c:pt idx="1038">
                  <c:v>0.75</c:v>
                </c:pt>
                <c:pt idx="1039">
                  <c:v>0.75</c:v>
                </c:pt>
                <c:pt idx="1040">
                  <c:v>-18.25</c:v>
                </c:pt>
                <c:pt idx="1041">
                  <c:v>-17.25</c:v>
                </c:pt>
                <c:pt idx="1042">
                  <c:v>-16.25</c:v>
                </c:pt>
                <c:pt idx="1043">
                  <c:v>-14.25</c:v>
                </c:pt>
              </c:numCache>
            </c:numRef>
          </c:yVal>
          <c:smooth val="1"/>
          <c:extLst>
            <c:ext xmlns:c16="http://schemas.microsoft.com/office/drawing/2014/chart" uri="{C3380CC4-5D6E-409C-BE32-E72D297353CC}">
              <c16:uniqueId val="{00000000-3895-48AF-93C7-EF785C49279D}"/>
            </c:ext>
          </c:extLst>
        </c:ser>
        <c:dLbls>
          <c:showLegendKey val="0"/>
          <c:showVal val="0"/>
          <c:showCatName val="0"/>
          <c:showSerName val="0"/>
          <c:showPercent val="0"/>
          <c:showBubbleSize val="0"/>
        </c:dLbls>
        <c:axId val="47909120"/>
        <c:axId val="47919488"/>
      </c:scatterChart>
      <c:valAx>
        <c:axId val="479091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Raman Shift (cm</a:t>
                </a:r>
                <a:r>
                  <a:rPr lang="en-US" baseline="30000"/>
                  <a:t>-1</a:t>
                </a:r>
                <a:r>
                  <a:rPr lang="en-US"/>
                  <a: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19488"/>
        <c:crosses val="autoZero"/>
        <c:crossBetween val="midCat"/>
      </c:valAx>
      <c:valAx>
        <c:axId val="4791948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Intensity</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091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E7DB0-6C07-4117-950C-6CFFE2B2A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16252</Words>
  <Characters>92638</Characters>
  <Application>Microsoft Office Word</Application>
  <DocSecurity>0</DocSecurity>
  <Lines>771</Lines>
  <Paragraphs>217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108673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עטרה בקל</dc:creator>
  <cp:lastModifiedBy>Shlomo Sela</cp:lastModifiedBy>
  <cp:revision>2</cp:revision>
  <dcterms:created xsi:type="dcterms:W3CDTF">2018-09-04T10:24:00Z</dcterms:created>
  <dcterms:modified xsi:type="dcterms:W3CDTF">2018-09-04T10:24:00Z</dcterms:modified>
</cp:coreProperties>
</file>